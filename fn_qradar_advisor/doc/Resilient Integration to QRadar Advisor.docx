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eastAsia="zh-CN"/>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eastAsia="zh-CN"/>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36BC2456" w:rsidR="006B52CC" w:rsidRDefault="00D35AED" w:rsidP="006B52CC">
      <w:pPr>
        <w:pStyle w:val="Heading1"/>
        <w:spacing w:before="0"/>
        <w:jc w:val="center"/>
      </w:pPr>
      <w:r>
        <w:rPr>
          <w:color w:val="FF8300"/>
        </w:rPr>
        <w:t>QRadar Advisor Integration</w:t>
      </w:r>
      <w:r w:rsidR="00C951A3">
        <w:rPr>
          <w:color w:val="FF8300"/>
        </w:rPr>
        <w:t xml:space="preserve"> Function V</w:t>
      </w:r>
      <w:ins w:id="1" w:author="Yongjian Feng" w:date="2019-02-20T11:30:00Z">
        <w:r w:rsidR="00BC0DA9">
          <w:rPr>
            <w:color w:val="FF8300"/>
          </w:rPr>
          <w:t>2</w:t>
        </w:r>
      </w:ins>
      <w:del w:id="2" w:author="Yongjian Feng" w:date="2019-02-20T11:30:00Z">
        <w:r w:rsidR="00C951A3" w:rsidDel="00BC0DA9">
          <w:rPr>
            <w:color w:val="FF8300"/>
          </w:rPr>
          <w:delText>1</w:delText>
        </w:r>
      </w:del>
      <w:r w:rsidR="00C951A3">
        <w:rPr>
          <w:color w:val="FF8300"/>
        </w:rPr>
        <w:t>.0.0</w:t>
      </w:r>
    </w:p>
    <w:p w14:paraId="0E3218A8" w14:textId="024BEE15" w:rsidR="006B52CC" w:rsidRDefault="00C951A3" w:rsidP="006B52CC">
      <w:pPr>
        <w:pStyle w:val="Normal1"/>
        <w:jc w:val="center"/>
      </w:pPr>
      <w:r>
        <w:rPr>
          <w:rFonts w:ascii="Times New Roman" w:eastAsia="Times New Roman" w:hAnsi="Times New Roman" w:cs="Times New Roman"/>
        </w:rPr>
        <w:t xml:space="preserve">Release Date: </w:t>
      </w:r>
      <w:r w:rsidR="009532B2">
        <w:rPr>
          <w:rFonts w:ascii="Times New Roman" w:eastAsia="Times New Roman" w:hAnsi="Times New Roman" w:cs="Times New Roman"/>
        </w:rPr>
        <w:t>March</w:t>
      </w:r>
      <w:r w:rsidR="00BD235A">
        <w:rPr>
          <w:rFonts w:ascii="Times New Roman" w:eastAsia="Times New Roman" w:hAnsi="Times New Roman" w:cs="Times New Roman"/>
        </w:rPr>
        <w:t xml:space="preserve"> </w:t>
      </w:r>
      <w:r>
        <w:rPr>
          <w:rFonts w:ascii="Times New Roman" w:eastAsia="Times New Roman" w:hAnsi="Times New Roman" w:cs="Times New Roman"/>
        </w:rPr>
        <w:t>201</w:t>
      </w:r>
      <w:r w:rsidR="009532B2">
        <w:rPr>
          <w:rFonts w:ascii="Times New Roman" w:eastAsia="Times New Roman" w:hAnsi="Times New Roman" w:cs="Times New Roman"/>
        </w:rPr>
        <w:t>9</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1AA58289"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AD0342">
        <w:rPr>
          <w:rStyle w:val="IntenseEmphasis"/>
          <w:i w:val="0"/>
          <w:color w:val="000000" w:themeColor="text1"/>
        </w:rPr>
        <w:t xml:space="preserve"> (IOC)</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56B6C9DC"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 xml:space="preserve">Cyber Threat </w:t>
      </w:r>
      <w:proofErr w:type="gramStart"/>
      <w:r w:rsidR="000B68E6">
        <w:rPr>
          <w:rStyle w:val="IntenseEmphasis"/>
          <w:i w:val="0"/>
          <w:color w:val="000000" w:themeColor="text1"/>
        </w:rPr>
        <w:t>Intelligence</w:t>
      </w:r>
      <w:r w:rsidR="00CE3E66">
        <w:rPr>
          <w:rStyle w:val="IntenseEmphasis"/>
          <w:i w:val="0"/>
          <w:color w:val="000000" w:themeColor="text1"/>
        </w:rPr>
        <w:t>(</w:t>
      </w:r>
      <w:proofErr w:type="gramEnd"/>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w:t>
      </w:r>
      <w:r w:rsidR="00AD0342">
        <w:rPr>
          <w:rStyle w:val="IntenseEmphasis"/>
          <w:i w:val="0"/>
          <w:color w:val="000000" w:themeColor="text1"/>
        </w:rPr>
        <w:t>OC</w:t>
      </w:r>
      <w:r w:rsidR="004F377F">
        <w:rPr>
          <w:rStyle w:val="IntenseEmphasis"/>
          <w:i w:val="0"/>
          <w:color w:val="000000" w:themeColor="text1"/>
        </w:rPr>
        <w:t xml:space="preserve"> and quick response to incidents.</w:t>
      </w:r>
      <w:ins w:id="3" w:author="Yongjian Feng" w:date="2019-02-18T16:40:00Z">
        <w:r w:rsidR="009532B2">
          <w:rPr>
            <w:rStyle w:val="IntenseEmphasis"/>
            <w:i w:val="0"/>
            <w:color w:val="000000" w:themeColor="text1"/>
          </w:rPr>
          <w:t xml:space="preserve"> In addition, </w:t>
        </w:r>
      </w:ins>
      <w:ins w:id="4" w:author="Yongjian Feng" w:date="2019-02-18T16:41:00Z">
        <w:r w:rsidR="009532B2">
          <w:rPr>
            <w:rStyle w:val="IntenseEmphasis"/>
            <w:i w:val="0"/>
            <w:color w:val="000000" w:themeColor="text1"/>
          </w:rPr>
          <w:t xml:space="preserve">this integration </w:t>
        </w:r>
      </w:ins>
      <w:ins w:id="5" w:author="Yongjian Feng" w:date="2019-02-20T13:20:00Z">
        <w:r w:rsidR="006A4848">
          <w:rPr>
            <w:rStyle w:val="IntenseEmphasis"/>
            <w:i w:val="0"/>
            <w:color w:val="000000" w:themeColor="text1"/>
          </w:rPr>
          <w:t>receives</w:t>
        </w:r>
      </w:ins>
      <w:ins w:id="6" w:author="Yongjian Feng" w:date="2019-02-18T16:41:00Z">
        <w:r w:rsidR="009532B2">
          <w:rPr>
            <w:rStyle w:val="IntenseEmphasis"/>
            <w:i w:val="0"/>
            <w:color w:val="000000" w:themeColor="text1"/>
          </w:rPr>
          <w:t xml:space="preserve"> MITRE ATT&amp;CK information from QRadar Advisor.</w:t>
        </w:r>
      </w:ins>
      <w:ins w:id="7" w:author="Yongjian Feng" w:date="2019-02-19T10:49:00Z">
        <w:r w:rsidR="003D7C10">
          <w:rPr>
            <w:rStyle w:val="IntenseEmphasis"/>
            <w:i w:val="0"/>
            <w:color w:val="000000" w:themeColor="text1"/>
          </w:rPr>
          <w:t xml:space="preserve"> As a result, </w:t>
        </w:r>
      </w:ins>
      <w:ins w:id="8" w:author="Yongjian Feng" w:date="2019-02-20T13:21:00Z">
        <w:r w:rsidR="006A4848">
          <w:rPr>
            <w:rStyle w:val="IntenseEmphasis"/>
            <w:i w:val="0"/>
            <w:color w:val="000000" w:themeColor="text1"/>
          </w:rPr>
          <w:t>an example workflow of this integration</w:t>
        </w:r>
      </w:ins>
      <w:ins w:id="9" w:author="Yongjian Feng" w:date="2019-02-19T10:49:00Z">
        <w:r w:rsidR="003D7C10">
          <w:rPr>
            <w:rStyle w:val="IntenseEmphasis"/>
            <w:i w:val="0"/>
            <w:color w:val="000000" w:themeColor="text1"/>
          </w:rPr>
          <w:t xml:space="preserve"> depends on the </w:t>
        </w:r>
      </w:ins>
      <w:ins w:id="10" w:author="Yongjian Feng" w:date="2019-02-19T10:50:00Z">
        <w:r w:rsidR="003D7C10">
          <w:rPr>
            <w:rStyle w:val="IntenseEmphasis"/>
            <w:i w:val="0"/>
            <w:color w:val="000000" w:themeColor="text1"/>
          </w:rPr>
          <w:t>MITRE ATTACK function integration.</w:t>
        </w:r>
      </w:ins>
    </w:p>
    <w:p w14:paraId="799DBF5E" w14:textId="472263FC" w:rsidR="0037127E" w:rsidRDefault="009241DB" w:rsidP="0037127E">
      <w:pPr>
        <w:pStyle w:val="BodyText"/>
        <w:rPr>
          <w:rStyle w:val="IntenseEmphasis"/>
          <w:i w:val="0"/>
          <w:color w:val="000000" w:themeColor="text1"/>
        </w:rPr>
      </w:pPr>
      <w:r>
        <w:rPr>
          <w:rStyle w:val="IntenseEmphasis"/>
          <w:i w:val="0"/>
          <w:color w:val="000000" w:themeColor="text1"/>
        </w:rPr>
        <w:t xml:space="preserve">QRadar Advisor integration includes </w:t>
      </w:r>
      <w:ins w:id="11" w:author="Yongjian Feng" w:date="2019-02-18T16:41:00Z">
        <w:r w:rsidR="009532B2">
          <w:rPr>
            <w:rStyle w:val="IntenseEmphasis"/>
            <w:i w:val="0"/>
            <w:color w:val="000000" w:themeColor="text1"/>
          </w:rPr>
          <w:t>4</w:t>
        </w:r>
      </w:ins>
      <w:del w:id="12" w:author="Yongjian Feng" w:date="2019-02-18T16:41:00Z">
        <w:r w:rsidDel="009532B2">
          <w:rPr>
            <w:rStyle w:val="IntenseEmphasis"/>
            <w:i w:val="0"/>
            <w:color w:val="000000" w:themeColor="text1"/>
          </w:rPr>
          <w:delText>3</w:delText>
        </w:r>
      </w:del>
      <w:r>
        <w:rPr>
          <w:rStyle w:val="IntenseEmphasis"/>
          <w:i w:val="0"/>
          <w:color w:val="000000" w:themeColor="text1"/>
        </w:rPr>
        <w:t xml:space="preserve"> </w:t>
      </w:r>
      <w:del w:id="13" w:author="Yongjian Feng" w:date="2019-02-20T13:22:00Z">
        <w:r w:rsidR="00931677" w:rsidDel="006A4848">
          <w:rPr>
            <w:rStyle w:val="IntenseEmphasis"/>
            <w:i w:val="0"/>
            <w:color w:val="000000" w:themeColor="text1"/>
          </w:rPr>
          <w:delText>example</w:delText>
        </w:r>
        <w:r w:rsidR="004913A3" w:rsidDel="006A4848">
          <w:rPr>
            <w:rStyle w:val="IntenseEmphasis"/>
            <w:i w:val="0"/>
            <w:color w:val="000000" w:themeColor="text1"/>
          </w:rPr>
          <w:delText xml:space="preserve"> </w:delText>
        </w:r>
      </w:del>
      <w:r>
        <w:rPr>
          <w:rStyle w:val="IntenseEmphasis"/>
          <w:i w:val="0"/>
          <w:color w:val="000000" w:themeColor="text1"/>
        </w:rPr>
        <w:t>functions</w:t>
      </w:r>
      <w:r w:rsidR="009555DB">
        <w:rPr>
          <w:rStyle w:val="IntenseEmphasis"/>
          <w:i w:val="0"/>
          <w:color w:val="000000" w:themeColor="text1"/>
        </w:rPr>
        <w:t>:</w:t>
      </w:r>
    </w:p>
    <w:p w14:paraId="7DC58B5E" w14:textId="1C2F364D"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sidR="00CF2083">
        <w:rPr>
          <w:rStyle w:val="IntenseEmphasis"/>
          <w:i w:val="0"/>
          <w:color w:val="000000" w:themeColor="text1"/>
        </w:rPr>
        <w:t>Watson Search</w:t>
      </w:r>
      <w:r>
        <w:rPr>
          <w:rStyle w:val="IntenseEmphasis"/>
          <w:i w:val="0"/>
          <w:color w:val="000000" w:themeColor="text1"/>
        </w:rPr>
        <w:t xml:space="preserve"> on an indicator and </w:t>
      </w:r>
      <w:r w:rsidR="0050508E">
        <w:rPr>
          <w:rStyle w:val="IntenseEmphasis"/>
          <w:i w:val="0"/>
          <w:color w:val="000000" w:themeColor="text1"/>
        </w:rPr>
        <w:t>retrieve suspicious observables related to it</w:t>
      </w:r>
      <w:r w:rsidR="00592E2A">
        <w:rPr>
          <w:rStyle w:val="IntenseEmphasis"/>
          <w:i w:val="0"/>
          <w:color w:val="000000" w:themeColor="text1"/>
        </w:rPr>
        <w:t>.</w:t>
      </w:r>
    </w:p>
    <w:p w14:paraId="2ECBB368" w14:textId="5A42DC0C"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a </w:t>
      </w:r>
      <w:r w:rsidR="00CF2083">
        <w:rPr>
          <w:rStyle w:val="IntenseEmphasis"/>
          <w:i w:val="0"/>
          <w:color w:val="000000" w:themeColor="text1"/>
        </w:rPr>
        <w:t>Watson Search with Local Context</w:t>
      </w:r>
      <w:r>
        <w:rPr>
          <w:rStyle w:val="IntenseEmphasis"/>
          <w:i w:val="0"/>
          <w:color w:val="000000" w:themeColor="text1"/>
        </w:rPr>
        <w:t xml:space="preserve"> on an indicator and retrieve</w:t>
      </w:r>
      <w:r w:rsidR="007860B6">
        <w:rPr>
          <w:rStyle w:val="IntenseEmphasis"/>
          <w:i w:val="0"/>
          <w:color w:val="000000" w:themeColor="text1"/>
        </w:rPr>
        <w:t xml:space="preserve"> </w:t>
      </w:r>
      <w:r w:rsidR="0002512D">
        <w:rPr>
          <w:rStyle w:val="IntenseEmphasis"/>
          <w:i w:val="0"/>
          <w:color w:val="000000" w:themeColor="text1"/>
        </w:rPr>
        <w:t xml:space="preserve">a </w:t>
      </w:r>
      <w:r w:rsidR="007860B6">
        <w:rPr>
          <w:rStyle w:val="IntenseEmphasis"/>
          <w:i w:val="0"/>
          <w:color w:val="000000" w:themeColor="text1"/>
        </w:rPr>
        <w:t>cyber threat intelligence (CTI)</w:t>
      </w:r>
      <w:r w:rsidR="006A1C3A">
        <w:rPr>
          <w:rStyle w:val="IntenseEmphasis"/>
          <w:i w:val="0"/>
          <w:color w:val="000000" w:themeColor="text1"/>
        </w:rPr>
        <w:t xml:space="preserve"> report on it</w:t>
      </w:r>
      <w:r w:rsidR="00473BFB">
        <w:rPr>
          <w:rStyle w:val="IntenseEmphasis"/>
          <w:i w:val="0"/>
          <w:color w:val="000000" w:themeColor="text1"/>
        </w:rPr>
        <w:t xml:space="preserve"> in Structured Threat Information </w:t>
      </w:r>
      <w:proofErr w:type="spellStart"/>
      <w:r w:rsidR="00473BFB">
        <w:rPr>
          <w:rStyle w:val="IntenseEmphasis"/>
          <w:i w:val="0"/>
          <w:color w:val="000000" w:themeColor="text1"/>
        </w:rPr>
        <w:t>eXpression</w:t>
      </w:r>
      <w:proofErr w:type="spellEnd"/>
      <w:r w:rsidR="00473BFB">
        <w:rPr>
          <w:rStyle w:val="IntenseEmphasis"/>
          <w:i w:val="0"/>
          <w:color w:val="000000" w:themeColor="text1"/>
        </w:rPr>
        <w:t xml:space="preserve"> (</w:t>
      </w:r>
      <w:hyperlink r:id="rId10" w:history="1">
        <w:r w:rsidR="00473BFB" w:rsidRPr="00473BFB">
          <w:rPr>
            <w:rStyle w:val="Hyperlink"/>
          </w:rPr>
          <w:t>STIX2</w:t>
        </w:r>
      </w:hyperlink>
      <w:r w:rsidR="00473BFB">
        <w:rPr>
          <w:rStyle w:val="IntenseEmphasis"/>
          <w:i w:val="0"/>
          <w:color w:val="000000" w:themeColor="text1"/>
        </w:rPr>
        <w:t>) format</w:t>
      </w:r>
      <w:r w:rsidR="00592E2A">
        <w:rPr>
          <w:rStyle w:val="IntenseEmphasis"/>
          <w:i w:val="0"/>
          <w:color w:val="000000" w:themeColor="text1"/>
        </w:rPr>
        <w:t>.</w:t>
      </w:r>
    </w:p>
    <w:p w14:paraId="14FA1208" w14:textId="05F03C3A" w:rsidR="00AA45C0" w:rsidRDefault="00E16020" w:rsidP="009555DB">
      <w:pPr>
        <w:pStyle w:val="BodyText"/>
        <w:numPr>
          <w:ilvl w:val="0"/>
          <w:numId w:val="34"/>
        </w:numPr>
        <w:rPr>
          <w:ins w:id="14" w:author="Yongjian Feng" w:date="2019-02-18T16:42:00Z"/>
          <w:rStyle w:val="IntenseEmphasis"/>
          <w:i w:val="0"/>
          <w:color w:val="000000" w:themeColor="text1"/>
        </w:rPr>
      </w:pPr>
      <w:r>
        <w:rPr>
          <w:rStyle w:val="IntenseEmphasis"/>
          <w:i w:val="0"/>
          <w:color w:val="000000" w:themeColor="text1"/>
        </w:rPr>
        <w:t xml:space="preserve">Perform </w:t>
      </w:r>
      <w:r w:rsidR="00F2755C">
        <w:rPr>
          <w:rStyle w:val="IntenseEmphasis"/>
          <w:i w:val="0"/>
          <w:color w:val="000000" w:themeColor="text1"/>
        </w:rPr>
        <w:t>an</w:t>
      </w:r>
      <w:r w:rsidR="00AA45C0">
        <w:rPr>
          <w:rStyle w:val="IntenseEmphasis"/>
          <w:i w:val="0"/>
          <w:color w:val="000000" w:themeColor="text1"/>
        </w:rPr>
        <w:t xml:space="preserve"> analysis on a QRadar </w:t>
      </w:r>
      <w:proofErr w:type="gramStart"/>
      <w:r w:rsidR="00AA45C0">
        <w:rPr>
          <w:rStyle w:val="IntenseEmphasis"/>
          <w:i w:val="0"/>
          <w:color w:val="000000" w:themeColor="text1"/>
        </w:rPr>
        <w:t>offense, and</w:t>
      </w:r>
      <w:proofErr w:type="gramEnd"/>
      <w:r w:rsidR="00AA45C0">
        <w:rPr>
          <w:rStyle w:val="IntenseEmphasis"/>
          <w:i w:val="0"/>
          <w:color w:val="000000" w:themeColor="text1"/>
        </w:rPr>
        <w:t xml:space="preserve"> retrieve </w:t>
      </w:r>
      <w:r w:rsidR="00000E6F">
        <w:rPr>
          <w:rStyle w:val="IntenseEmphasis"/>
          <w:i w:val="0"/>
          <w:color w:val="000000" w:themeColor="text1"/>
        </w:rPr>
        <w:t>CTI data from QRadar Advisor</w:t>
      </w:r>
      <w:r w:rsidR="00F2755C">
        <w:rPr>
          <w:rStyle w:val="IntenseEmphasis"/>
          <w:i w:val="0"/>
          <w:color w:val="000000" w:themeColor="text1"/>
        </w:rPr>
        <w:t xml:space="preserve"> and IBM Watson</w:t>
      </w:r>
      <w:r w:rsidR="00473BFB">
        <w:rPr>
          <w:rStyle w:val="IntenseEmphasis"/>
          <w:i w:val="0"/>
          <w:color w:val="000000" w:themeColor="text1"/>
        </w:rPr>
        <w:t xml:space="preserve"> in STIX format</w:t>
      </w:r>
      <w:r w:rsidR="00592E2A">
        <w:rPr>
          <w:rStyle w:val="IntenseEmphasis"/>
          <w:i w:val="0"/>
          <w:color w:val="000000" w:themeColor="text1"/>
        </w:rPr>
        <w:t>.</w:t>
      </w:r>
    </w:p>
    <w:p w14:paraId="6C4332F1" w14:textId="24438A2D" w:rsidR="009532B2" w:rsidRDefault="009532B2" w:rsidP="009555DB">
      <w:pPr>
        <w:pStyle w:val="BodyText"/>
        <w:numPr>
          <w:ilvl w:val="0"/>
          <w:numId w:val="34"/>
        </w:numPr>
        <w:rPr>
          <w:rStyle w:val="IntenseEmphasis"/>
          <w:i w:val="0"/>
          <w:color w:val="000000" w:themeColor="text1"/>
        </w:rPr>
      </w:pPr>
      <w:ins w:id="15" w:author="Yongjian Feng" w:date="2019-02-18T16:42:00Z">
        <w:r>
          <w:rPr>
            <w:rStyle w:val="IntenseEmphasis"/>
            <w:i w:val="0"/>
            <w:color w:val="000000" w:themeColor="text1"/>
          </w:rPr>
          <w:t>Map a given QRadar rule to MITRE ATT&amp;CK tacti</w:t>
        </w:r>
      </w:ins>
      <w:ins w:id="16" w:author="Yongjian Feng" w:date="2019-02-18T16:43:00Z">
        <w:r>
          <w:rPr>
            <w:rStyle w:val="IntenseEmphasis"/>
            <w:i w:val="0"/>
            <w:color w:val="000000" w:themeColor="text1"/>
          </w:rPr>
          <w:t xml:space="preserve">cs. </w:t>
        </w:r>
      </w:ins>
    </w:p>
    <w:p w14:paraId="2653B10F" w14:textId="7EDED0F2" w:rsidR="00AA45C0" w:rsidRPr="0001641D" w:rsidRDefault="00AA45C0" w:rsidP="00C951A3">
      <w:pPr>
        <w:pStyle w:val="BodyText"/>
        <w:rPr>
          <w:rStyle w:val="IntenseEmphasis"/>
          <w:i w:val="0"/>
          <w:color w:val="000000" w:themeColor="text1"/>
        </w:rPr>
      </w:pPr>
      <w:r>
        <w:rPr>
          <w:rStyle w:val="IntenseEmphasis"/>
          <w:i w:val="0"/>
          <w:color w:val="000000" w:themeColor="text1"/>
        </w:rPr>
        <w:t xml:space="preserve">The package also includes </w:t>
      </w:r>
      <w:del w:id="17" w:author="Yongjian Feng" w:date="2019-02-18T16:43:00Z">
        <w:r w:rsidDel="00E04E47">
          <w:rPr>
            <w:rStyle w:val="IntenseEmphasis"/>
            <w:i w:val="0"/>
            <w:color w:val="000000" w:themeColor="text1"/>
          </w:rPr>
          <w:delText xml:space="preserve">three </w:delText>
        </w:r>
      </w:del>
      <w:ins w:id="18" w:author="Yongjian Feng" w:date="2019-02-18T16:43:00Z">
        <w:r w:rsidR="00E04E47">
          <w:rPr>
            <w:rStyle w:val="IntenseEmphasis"/>
            <w:i w:val="0"/>
            <w:color w:val="000000" w:themeColor="text1"/>
          </w:rPr>
          <w:t xml:space="preserve">four </w:t>
        </w:r>
      </w:ins>
      <w:r>
        <w:rPr>
          <w:rStyle w:val="IntenseEmphasis"/>
          <w:i w:val="0"/>
          <w:color w:val="000000" w:themeColor="text1"/>
        </w:rPr>
        <w:t xml:space="preserve">workflow examples to demonstrate the usage of the above </w:t>
      </w:r>
      <w:del w:id="19" w:author="Yongjian Feng" w:date="2019-02-18T16:44:00Z">
        <w:r w:rsidDel="00E04E47">
          <w:rPr>
            <w:rStyle w:val="IntenseEmphasis"/>
            <w:i w:val="0"/>
            <w:color w:val="000000" w:themeColor="text1"/>
          </w:rPr>
          <w:delText xml:space="preserve">three </w:delText>
        </w:r>
      </w:del>
      <w:ins w:id="20" w:author="Yongjian Feng" w:date="2019-02-18T16:44:00Z">
        <w:r w:rsidR="00E04E47">
          <w:rPr>
            <w:rStyle w:val="IntenseEmphasis"/>
            <w:i w:val="0"/>
            <w:color w:val="000000" w:themeColor="text1"/>
          </w:rPr>
          <w:t xml:space="preserve">four </w:t>
        </w:r>
      </w:ins>
      <w:r>
        <w:rPr>
          <w:rStyle w:val="IntenseEmphasis"/>
          <w:i w:val="0"/>
          <w:color w:val="000000" w:themeColor="text1"/>
        </w:rPr>
        <w:t>function</w:t>
      </w:r>
      <w:r w:rsidR="00F2755C">
        <w:rPr>
          <w:rStyle w:val="IntenseEmphasis"/>
          <w:i w:val="0"/>
          <w:color w:val="000000" w:themeColor="text1"/>
        </w:rPr>
        <w:t>s</w:t>
      </w:r>
      <w:r>
        <w:rPr>
          <w:rStyle w:val="IntenseEmphasis"/>
          <w:i w:val="0"/>
          <w:color w:val="000000" w:themeColor="text1"/>
        </w:rPr>
        <w:t xml:space="preserve">. </w:t>
      </w:r>
    </w:p>
    <w:p w14:paraId="19A0DA16" w14:textId="3D8231C1"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the above</w:t>
      </w:r>
      <w:r w:rsidR="00B17E46" w:rsidRPr="0001641D">
        <w:rPr>
          <w:rStyle w:val="IntenseEmphasis"/>
          <w:i w:val="0"/>
          <w:color w:val="000000" w:themeColor="text1"/>
        </w:rPr>
        <w:t xml:space="preserve"> </w:t>
      </w:r>
      <w:del w:id="21" w:author="Yongjian Feng" w:date="2019-02-18T16:45:00Z">
        <w:r w:rsidR="0006187D" w:rsidDel="00E04E47">
          <w:rPr>
            <w:rStyle w:val="IntenseEmphasis"/>
            <w:i w:val="0"/>
            <w:color w:val="000000" w:themeColor="text1"/>
          </w:rPr>
          <w:delText xml:space="preserve">three </w:delText>
        </w:r>
      </w:del>
      <w:ins w:id="22" w:author="Yongjian Feng" w:date="2019-02-18T16:45:00Z">
        <w:r w:rsidR="00E04E47">
          <w:rPr>
            <w:rStyle w:val="IntenseEmphasis"/>
            <w:i w:val="0"/>
            <w:color w:val="000000" w:themeColor="text1"/>
          </w:rPr>
          <w:t xml:space="preserve">four </w:t>
        </w:r>
      </w:ins>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23" w:name="_Toc510253265"/>
      <w:r>
        <w:rPr>
          <w:rFonts w:cs="Arial"/>
          <w:szCs w:val="20"/>
        </w:rPr>
        <w:t>Before installing</w:t>
      </w:r>
      <w:r>
        <w:t>, verify that your environment meets the following prerequisites:</w:t>
      </w:r>
    </w:p>
    <w:p w14:paraId="102B5DB3" w14:textId="77777777" w:rsidR="001B086B" w:rsidRDefault="001B086B" w:rsidP="00823076">
      <w:pPr>
        <w:pStyle w:val="ListBullet"/>
        <w:numPr>
          <w:ilvl w:val="0"/>
          <w:numId w:val="26"/>
        </w:numPr>
      </w:pPr>
      <w:r w:rsidRPr="00E754BD">
        <w:t>Resilient</w:t>
      </w:r>
      <w:r>
        <w:t xml:space="preserve"> platform is version 30 or later. </w:t>
      </w:r>
    </w:p>
    <w:p w14:paraId="6D2F0F64" w14:textId="77777777" w:rsidR="001B086B" w:rsidRDefault="001B086B" w:rsidP="00823076">
      <w:pPr>
        <w:pStyle w:val="ListBulle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Default="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0BD2030A" w14:textId="71FCA073" w:rsidR="00AA50B6" w:rsidRDefault="00AA50B6" w:rsidP="00AA50B6">
      <w:pPr>
        <w:pStyle w:val="Heading20"/>
      </w:pPr>
      <w:r>
        <w:t>QRadar Advisor Configuration</w:t>
      </w:r>
    </w:p>
    <w:p w14:paraId="494FD2EB" w14:textId="376D226F" w:rsidR="0010375E" w:rsidRDefault="00AA50B6" w:rsidP="00AA50B6">
      <w:pPr>
        <w:pStyle w:val="BodyText"/>
      </w:pPr>
      <w:r>
        <w:t xml:space="preserve">You </w:t>
      </w:r>
      <w:r w:rsidR="008E237E">
        <w:t>need to have QRadar Advisor installed to a QRadar server, and fully configured</w:t>
      </w:r>
      <w:r w:rsidR="009F00ED">
        <w:t>, as shown in the following configuration page</w:t>
      </w:r>
      <w:r w:rsidR="008E237E">
        <w:t xml:space="preserve">. </w:t>
      </w:r>
    </w:p>
    <w:p w14:paraId="4887E6A5" w14:textId="0914FEB6" w:rsidR="0010375E" w:rsidRDefault="0010375E" w:rsidP="00AA50B6">
      <w:pPr>
        <w:pStyle w:val="BodyText"/>
      </w:pPr>
      <w:r>
        <w:rPr>
          <w:noProof/>
          <w:lang w:eastAsia="zh-CN"/>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5695A56A" w:rsidR="00AA50B6" w:rsidRDefault="008E237E" w:rsidP="00AA50B6">
      <w:pPr>
        <w:pStyle w:val="BodyText"/>
      </w:pPr>
      <w:r>
        <w:t xml:space="preserve">To access the QRadar Advisor REST API, you need to know </w:t>
      </w:r>
      <w:r w:rsidR="00592E2A">
        <w:t xml:space="preserve">its </w:t>
      </w:r>
      <w:proofErr w:type="spellStart"/>
      <w:r>
        <w:t>app_</w:t>
      </w:r>
      <w:proofErr w:type="gramStart"/>
      <w:r>
        <w:t>id</w:t>
      </w:r>
      <w:proofErr w:type="spellEnd"/>
      <w:r>
        <w:t xml:space="preserve"> .</w:t>
      </w:r>
      <w:proofErr w:type="gramEnd"/>
      <w:r>
        <w:t xml:space="preserve"> This can be easily </w:t>
      </w:r>
      <w:r w:rsidR="00592E2A">
        <w:t>accessed</w:t>
      </w:r>
      <w:r>
        <w:t xml:space="preserve"> by clicking </w:t>
      </w:r>
      <w:r w:rsidR="00592E2A">
        <w:t xml:space="preserve">the </w:t>
      </w:r>
      <w:r>
        <w:t>QRadar Advisor</w:t>
      </w:r>
      <w:r w:rsidR="001310BD">
        <w:t>’s Configuration icon</w:t>
      </w:r>
      <w:r>
        <w:t>.</w:t>
      </w:r>
      <w:r w:rsidR="003776CB">
        <w:t xml:space="preserve"> For example, </w:t>
      </w:r>
      <w:r w:rsidR="001310BD">
        <w:t xml:space="preserve">in the </w:t>
      </w:r>
      <w:r w:rsidR="00592E2A">
        <w:t xml:space="preserve">URL </w:t>
      </w:r>
      <w:r w:rsidR="001310BD">
        <w:t xml:space="preserve">address </w:t>
      </w:r>
      <w:r w:rsidR="00592E2A">
        <w:t>shown in the configuration page screenshot</w:t>
      </w:r>
      <w:r w:rsidR="001310BD">
        <w:t xml:space="preserve">, </w:t>
      </w:r>
      <w:r w:rsidR="003776CB">
        <w:t xml:space="preserve">the </w:t>
      </w:r>
      <w:proofErr w:type="spellStart"/>
      <w:r w:rsidR="003776CB">
        <w:t>app_id</w:t>
      </w:r>
      <w:proofErr w:type="spellEnd"/>
      <w:r w:rsidR="003776CB">
        <w:t xml:space="preserve"> </w:t>
      </w:r>
      <w:r w:rsidR="001310BD">
        <w:t>is</w:t>
      </w:r>
      <w:r w:rsidR="003776CB">
        <w:t xml:space="preserve"> 1102 for this </w:t>
      </w:r>
      <w:r w:rsidR="00A93BD3">
        <w:t>QRadar</w:t>
      </w:r>
      <w:r w:rsidR="003776CB">
        <w:t xml:space="preserve"> </w:t>
      </w:r>
      <w:r w:rsidR="001310BD">
        <w:t xml:space="preserve">Advisor </w:t>
      </w:r>
      <w:r w:rsidR="003776CB">
        <w:t>instance.</w:t>
      </w:r>
    </w:p>
    <w:p w14:paraId="247D3243" w14:textId="310A074F" w:rsidR="00E04E47" w:rsidRDefault="008E237E" w:rsidP="00AA50B6">
      <w:pPr>
        <w:pStyle w:val="BodyText"/>
        <w:rPr>
          <w:ins w:id="24" w:author="Yongjian Feng" w:date="2019-02-18T16:45:00Z"/>
        </w:rPr>
      </w:pPr>
      <w:r>
        <w:lastRenderedPageBreak/>
        <w:t>You also need an access token to use the REST API.</w:t>
      </w:r>
      <w:r w:rsidR="007A7CC5">
        <w:t xml:space="preserve"> Access tokens can be </w:t>
      </w:r>
      <w:r w:rsidR="001310BD">
        <w:t>obtained from</w:t>
      </w:r>
      <w:r w:rsidR="007A7CC5">
        <w:t xml:space="preserve"> the Authorized Service</w:t>
      </w:r>
      <w:r w:rsidR="001310BD">
        <w:t xml:space="preserve"> Token section of</w:t>
      </w:r>
      <w:r w:rsidR="007A7CC5">
        <w:t xml:space="preserve"> the Admin page.</w:t>
      </w:r>
    </w:p>
    <w:p w14:paraId="59955FAB" w14:textId="791F04FA" w:rsidR="00E04E47" w:rsidRDefault="00E04E47" w:rsidP="00E04E47">
      <w:pPr>
        <w:pStyle w:val="Heading20"/>
        <w:rPr>
          <w:ins w:id="25" w:author="Yongjian Feng" w:date="2019-02-18T16:45:00Z"/>
        </w:rPr>
      </w:pPr>
      <w:ins w:id="26" w:author="Yongjian Feng" w:date="2019-02-18T16:46:00Z">
        <w:r>
          <w:t xml:space="preserve">Cyber Adversary Framework </w:t>
        </w:r>
      </w:ins>
      <w:ins w:id="27" w:author="Yongjian Feng" w:date="2019-02-18T16:47:00Z">
        <w:r>
          <w:t>Mapping Application</w:t>
        </w:r>
      </w:ins>
      <w:ins w:id="28" w:author="Yongjian Feng" w:date="2019-02-18T16:45:00Z">
        <w:r>
          <w:t xml:space="preserve"> Configuration</w:t>
        </w:r>
      </w:ins>
    </w:p>
    <w:p w14:paraId="3A0B510A" w14:textId="4D5608F3" w:rsidR="00E04E47" w:rsidRDefault="00E04E47" w:rsidP="00AA50B6">
      <w:pPr>
        <w:pStyle w:val="BodyText"/>
        <w:rPr>
          <w:ins w:id="29" w:author="Yongjian Feng" w:date="2019-02-18T16:53:00Z"/>
        </w:rPr>
      </w:pPr>
      <w:ins w:id="30" w:author="Yongjian Feng" w:date="2019-02-18T16:47:00Z">
        <w:r>
          <w:t>QRadar Advisor 2.0 comes with Cyber Adversary Framework Mapping Application (</w:t>
        </w:r>
      </w:ins>
      <w:ins w:id="31" w:author="Yongjian Feng" w:date="2019-02-18T16:53:00Z">
        <w:r w:rsidR="00993243">
          <w:t>CAFM</w:t>
        </w:r>
      </w:ins>
      <w:ins w:id="32" w:author="Yongjian Feng" w:date="2019-02-18T16:47:00Z">
        <w:r>
          <w:t xml:space="preserve">). This needs to be properly configured as well. </w:t>
        </w:r>
      </w:ins>
      <w:ins w:id="33" w:author="Yongjian Feng" w:date="2019-02-18T16:48:00Z">
        <w:r>
          <w:t xml:space="preserve">From the Admin page of QRadar, select the Configuration page for </w:t>
        </w:r>
      </w:ins>
      <w:ins w:id="34" w:author="Yongjian Feng" w:date="2019-02-18T16:53:00Z">
        <w:r w:rsidR="00993243">
          <w:t>CAFM</w:t>
        </w:r>
      </w:ins>
      <w:ins w:id="35" w:author="Yongjian Feng" w:date="2019-02-18T16:48:00Z">
        <w:r>
          <w:t xml:space="preserve">. </w:t>
        </w:r>
      </w:ins>
      <w:ins w:id="36" w:author="Yongjian Feng" w:date="2019-02-18T16:50:00Z">
        <w:r w:rsidR="00993243">
          <w:t>Click the configuration button on the top right corner, and then enter an authoriz</w:t>
        </w:r>
      </w:ins>
      <w:ins w:id="37" w:author="Yongjian Feng" w:date="2019-02-18T16:51:00Z">
        <w:r w:rsidR="00993243">
          <w:t>ation token. Note this token can be the same as the authorization token used for QRadar Advisor above.</w:t>
        </w:r>
      </w:ins>
      <w:ins w:id="38" w:author="Yongjian Feng" w:date="2019-02-18T16:53:00Z">
        <w:r w:rsidR="00993243">
          <w:rPr>
            <w:noProof/>
          </w:rPr>
          <w:drawing>
            <wp:inline distT="0" distB="0" distL="0" distR="0" wp14:anchorId="514E7D7A" wp14:editId="099F9A23">
              <wp:extent cx="5486400" cy="441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8 at 4.48.51 PM.png"/>
                      <pic:cNvPicPr/>
                    </pic:nvPicPr>
                    <pic:blipFill>
                      <a:blip r:embed="rId12"/>
                      <a:stretch>
                        <a:fillRect/>
                      </a:stretch>
                    </pic:blipFill>
                    <pic:spPr>
                      <a:xfrm>
                        <a:off x="0" y="0"/>
                        <a:ext cx="5486400" cy="4412615"/>
                      </a:xfrm>
                      <a:prstGeom prst="rect">
                        <a:avLst/>
                      </a:prstGeom>
                    </pic:spPr>
                  </pic:pic>
                </a:graphicData>
              </a:graphic>
            </wp:inline>
          </w:drawing>
        </w:r>
      </w:ins>
    </w:p>
    <w:p w14:paraId="74B9ED46" w14:textId="3B7061BD" w:rsidR="00993243" w:rsidRPr="00341760" w:rsidRDefault="00993243" w:rsidP="00AA50B6">
      <w:pPr>
        <w:pStyle w:val="BodyText"/>
      </w:pPr>
      <w:ins w:id="39" w:author="Yongjian Feng" w:date="2019-02-18T16:53:00Z">
        <w:r>
          <w:t xml:space="preserve">Write down the app id for CAFM. It </w:t>
        </w:r>
      </w:ins>
      <w:ins w:id="40" w:author="Yongjian Feng" w:date="2019-02-18T16:54:00Z">
        <w:r>
          <w:t xml:space="preserve">is shown in the </w:t>
        </w:r>
        <w:proofErr w:type="spellStart"/>
        <w:r>
          <w:t>url</w:t>
        </w:r>
        <w:proofErr w:type="spellEnd"/>
        <w:r>
          <w:t xml:space="preserve"> address of this page. For the example above, the app id for CAFM is 1051. This app id is needed </w:t>
        </w:r>
      </w:ins>
      <w:ins w:id="41" w:author="Yongjian Feng" w:date="2019-02-18T16:55:00Z">
        <w:r>
          <w:t xml:space="preserve">in the </w:t>
        </w:r>
        <w:proofErr w:type="spellStart"/>
        <w:r>
          <w:t>app.config</w:t>
        </w:r>
        <w:proofErr w:type="spellEnd"/>
        <w:r>
          <w:t xml:space="preserve"> file.</w:t>
        </w:r>
      </w:ins>
    </w:p>
    <w:p w14:paraId="7B72C6F2" w14:textId="77777777" w:rsidR="001B086B" w:rsidRDefault="001B086B" w:rsidP="009A711B">
      <w:pPr>
        <w:pStyle w:val="Heading20"/>
      </w:pPr>
      <w:bookmarkStart w:id="42" w:name="_Toc509305886"/>
      <w:r>
        <w:t>Install the Python components</w:t>
      </w:r>
      <w:bookmarkEnd w:id="4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lastRenderedPageBreak/>
        <w:t>sudo</w:t>
      </w:r>
      <w:proofErr w:type="spellEnd"/>
      <w:r w:rsidRPr="00B22452">
        <w:t xml:space="preserve"> pip install --upgrade resilient-circuits</w:t>
      </w:r>
    </w:p>
    <w:p w14:paraId="5FAB72DD" w14:textId="3D500B1A" w:rsidR="00B22452" w:rsidRDefault="00B22452" w:rsidP="00B22452">
      <w:pPr>
        <w:pStyle w:val="BodyText"/>
        <w:numPr>
          <w:ilvl w:val="0"/>
          <w:numId w:val="30"/>
        </w:numPr>
      </w:pPr>
      <w:r>
        <w:t>Run the following command to ins</w:t>
      </w:r>
      <w:r w:rsidRPr="009A711B">
        <w:rPr>
          <w:rStyle w:val="BodyTextChar"/>
        </w:rPr>
        <w:t>tal</w:t>
      </w:r>
      <w:r>
        <w:t>l the package</w:t>
      </w:r>
      <w:ins w:id="43" w:author="Yongjian Feng" w:date="2019-02-19T10:51:00Z">
        <w:r w:rsidR="00B3455E">
          <w:t>s</w:t>
        </w:r>
      </w:ins>
      <w:r>
        <w:t>:</w:t>
      </w:r>
    </w:p>
    <w:p w14:paraId="4E312881" w14:textId="711492C9" w:rsidR="00B3455E" w:rsidRDefault="00B3455E" w:rsidP="00B22452">
      <w:pPr>
        <w:pStyle w:val="Code0"/>
        <w:ind w:left="0" w:firstLine="360"/>
        <w:rPr>
          <w:ins w:id="44" w:author="Yongjian Feng" w:date="2019-02-19T10:50:00Z"/>
        </w:rPr>
      </w:pPr>
      <w:proofErr w:type="spellStart"/>
      <w:ins w:id="45" w:author="Yongjian Feng" w:date="2019-02-19T10:51:00Z">
        <w:r>
          <w:t>s</w:t>
        </w:r>
      </w:ins>
      <w:ins w:id="46" w:author="Yongjian Feng" w:date="2019-02-19T10:50:00Z">
        <w:r>
          <w:t>udo</w:t>
        </w:r>
        <w:proofErr w:type="spellEnd"/>
        <w:r>
          <w:t xml:space="preserve"> pip insta</w:t>
        </w:r>
      </w:ins>
      <w:ins w:id="47" w:author="Yongjian Feng" w:date="2019-02-19T10:51:00Z">
        <w:r>
          <w:t xml:space="preserve">ll –-upgrade </w:t>
        </w:r>
        <w:proofErr w:type="spellStart"/>
        <w:r>
          <w:t>fn_mitre_integration</w:t>
        </w:r>
        <w:proofErr w:type="spellEnd"/>
        <w:r>
          <w:t>-&lt;version</w:t>
        </w:r>
        <w:proofErr w:type="gramStart"/>
        <w:r>
          <w:t>&gt;.&lt;</w:t>
        </w:r>
        <w:proofErr w:type="gramEnd"/>
        <w:r>
          <w:t>zip&gt;</w:t>
        </w:r>
      </w:ins>
    </w:p>
    <w:p w14:paraId="4F627E4C" w14:textId="63A864D5" w:rsidR="00B22452" w:rsidRPr="00E9325F" w:rsidRDefault="00FF37D0" w:rsidP="00B22452">
      <w:pPr>
        <w:pStyle w:val="Code0"/>
        <w:ind w:left="0" w:firstLine="360"/>
        <w:rPr>
          <w:lang w:val="en-GB"/>
        </w:rPr>
      </w:pPr>
      <w:proofErr w:type="spellStart"/>
      <w:r>
        <w:t>sudo</w:t>
      </w:r>
      <w:proofErr w:type="spellEnd"/>
      <w:r>
        <w:t xml:space="preserve"> pip install --upgrade </w:t>
      </w:r>
      <w:proofErr w:type="spellStart"/>
      <w:r>
        <w:t>fn_qradar_advisor</w:t>
      </w:r>
      <w:proofErr w:type="spellEnd"/>
      <w:r w:rsidR="00B22452">
        <w:t>-&lt;</w:t>
      </w:r>
      <w:r w:rsidR="00B22452" w:rsidRPr="009B0406">
        <w:rPr>
          <w:i/>
        </w:rPr>
        <w:t>version</w:t>
      </w:r>
      <w:proofErr w:type="gramStart"/>
      <w:r w:rsidR="00B22452">
        <w:t>&gt;.&lt;</w:t>
      </w:r>
      <w:proofErr w:type="gramEnd"/>
      <w:r w:rsidR="00B22452">
        <w: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r w:rsidR="009C5BD1">
        <w:rPr>
          <w:rFonts w:cs="Arial"/>
          <w:color w:val="000000"/>
        </w:rPr>
        <w:t>_qradar_advisor</w:t>
      </w:r>
      <w:proofErr w:type="spellEnd"/>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pPr>
      <w:proofErr w:type="spellStart"/>
      <w:r>
        <w:t>qradar_host</w:t>
      </w:r>
      <w:proofErr w:type="spellEnd"/>
      <w:r>
        <w:t>=host of your QRadar server with QRadar Advisor installed</w:t>
      </w:r>
    </w:p>
    <w:p w14:paraId="0AC2FF62" w14:textId="580CE2ED" w:rsidR="009C5BD1" w:rsidRDefault="009C5BD1" w:rsidP="00801DA6">
      <w:pPr>
        <w:pStyle w:val="Code0"/>
        <w:ind w:left="720"/>
      </w:pPr>
      <w:proofErr w:type="spellStart"/>
      <w:r>
        <w:t>qradar_advisor_token</w:t>
      </w:r>
      <w:proofErr w:type="spellEnd"/>
      <w:r>
        <w:t>=</w:t>
      </w:r>
      <w:proofErr w:type="spellStart"/>
      <w:r>
        <w:t>qradar</w:t>
      </w:r>
      <w:proofErr w:type="spellEnd"/>
      <w:r>
        <w:t xml:space="preserve"> token (</w:t>
      </w:r>
      <w:r w:rsidR="00E563A9">
        <w:t>res-keyring</w:t>
      </w:r>
      <w:r>
        <w:t xml:space="preserve"> protected recommended)</w:t>
      </w:r>
    </w:p>
    <w:p w14:paraId="1D6EDC47" w14:textId="5AD8DA1B" w:rsidR="009C5BD1" w:rsidRDefault="009C5BD1" w:rsidP="00801DA6">
      <w:pPr>
        <w:pStyle w:val="Code0"/>
        <w:ind w:left="720"/>
      </w:pPr>
      <w:proofErr w:type="spellStart"/>
      <w:r>
        <w:t>qradar_advisor_app_id</w:t>
      </w:r>
      <w:proofErr w:type="spellEnd"/>
      <w:r>
        <w:t>=</w:t>
      </w:r>
      <w:proofErr w:type="spellStart"/>
      <w:r>
        <w:t>qradar</w:t>
      </w:r>
      <w:proofErr w:type="spellEnd"/>
      <w:r>
        <w:t xml:space="preserve"> app id for </w:t>
      </w:r>
      <w:proofErr w:type="spellStart"/>
      <w:r>
        <w:t>qradar</w:t>
      </w:r>
      <w:proofErr w:type="spellEnd"/>
      <w:r>
        <w:t xml:space="preserve"> advisor</w:t>
      </w:r>
    </w:p>
    <w:p w14:paraId="5A466D38" w14:textId="23463A70" w:rsidR="009C5BD1" w:rsidRDefault="009C5BD1" w:rsidP="00801DA6">
      <w:pPr>
        <w:pStyle w:val="Code0"/>
        <w:ind w:left="720"/>
        <w:rPr>
          <w:ins w:id="48" w:author="Yongjian Feng" w:date="2019-02-18T16:56:00Z"/>
        </w:rPr>
      </w:pPr>
      <w:proofErr w:type="spellStart"/>
      <w:r>
        <w:t>verify_cert</w:t>
      </w:r>
      <w:proofErr w:type="spellEnd"/>
      <w:r>
        <w:t>=[</w:t>
      </w:r>
      <w:proofErr w:type="spellStart"/>
      <w:r>
        <w:t>true|false</w:t>
      </w:r>
      <w:proofErr w:type="spellEnd"/>
      <w:r>
        <w:t>] whether to validate the QRadar server cert</w:t>
      </w:r>
    </w:p>
    <w:p w14:paraId="2C63D391" w14:textId="70BE0F1A" w:rsidR="00EA0DA8" w:rsidRDefault="00EA0DA8" w:rsidP="00EA0DA8">
      <w:pPr>
        <w:pStyle w:val="Code0"/>
        <w:ind w:left="720"/>
        <w:rPr>
          <w:ins w:id="49" w:author="Yongjian Feng" w:date="2019-02-18T16:56:00Z"/>
        </w:rPr>
      </w:pPr>
      <w:ins w:id="50" w:author="Yongjian Feng" w:date="2019-02-18T16:56:00Z">
        <w:r>
          <w:t>﻿</w:t>
        </w:r>
        <w:proofErr w:type="spellStart"/>
        <w:r>
          <w:t>qradar_cafm_token</w:t>
        </w:r>
        <w:proofErr w:type="spellEnd"/>
        <w:r>
          <w:t>=</w:t>
        </w:r>
        <w:proofErr w:type="spellStart"/>
        <w:r>
          <w:t>qradar</w:t>
        </w:r>
        <w:proofErr w:type="spellEnd"/>
        <w:r>
          <w:t xml:space="preserve"> token (res-keyring protected recommended)</w:t>
        </w:r>
      </w:ins>
    </w:p>
    <w:p w14:paraId="583C94FB" w14:textId="30DC42A1" w:rsidR="00EA0DA8" w:rsidRDefault="00EA0DA8" w:rsidP="00EA0DA8">
      <w:pPr>
        <w:pStyle w:val="Code0"/>
        <w:ind w:left="720"/>
      </w:pPr>
      <w:proofErr w:type="spellStart"/>
      <w:ins w:id="51" w:author="Yongjian Feng" w:date="2019-02-18T16:56:00Z">
        <w:r>
          <w:t>qradar_cafm_app_id</w:t>
        </w:r>
        <w:proofErr w:type="spellEnd"/>
        <w:r>
          <w:t>=</w:t>
        </w:r>
        <w:proofErr w:type="spellStart"/>
        <w:r>
          <w:t>qradar</w:t>
        </w:r>
        <w:proofErr w:type="spellEnd"/>
        <w:r>
          <w:t xml:space="preserve"> app id for CAFM</w:t>
        </w:r>
      </w:ins>
    </w:p>
    <w:p w14:paraId="0710BC78" w14:textId="281AF347" w:rsidR="009C5BD1" w:rsidRDefault="009C5BD1" w:rsidP="00801DA6">
      <w:pPr>
        <w:pStyle w:val="Code0"/>
        <w:ind w:left="720"/>
      </w:pPr>
      <w:r>
        <w:t>#optional settings</w:t>
      </w:r>
    </w:p>
    <w:p w14:paraId="6EA7E0DD" w14:textId="34DCBD89" w:rsidR="009C5BD1" w:rsidRDefault="009C5BD1" w:rsidP="00801DA6">
      <w:pPr>
        <w:pStyle w:val="Code0"/>
        <w:ind w:left="720"/>
      </w:pPr>
      <w:proofErr w:type="spellStart"/>
      <w:r>
        <w:t>full_search_timeout</w:t>
      </w:r>
      <w:proofErr w:type="spellEnd"/>
      <w:r>
        <w:t>=timeout for full search in seconds (1200 default)</w:t>
      </w:r>
    </w:p>
    <w:p w14:paraId="2AC10CDC" w14:textId="416D520E" w:rsidR="009C5BD1" w:rsidRDefault="009C5BD1" w:rsidP="00801DA6">
      <w:pPr>
        <w:pStyle w:val="Code0"/>
        <w:ind w:left="720"/>
      </w:pPr>
      <w:proofErr w:type="spellStart"/>
      <w:r>
        <w:t>full_search_period</w:t>
      </w:r>
      <w:proofErr w:type="spellEnd"/>
      <w:r>
        <w:t>=period for full search in seconds (5 default)</w:t>
      </w:r>
    </w:p>
    <w:p w14:paraId="6FDA32BA" w14:textId="19F1BDFA" w:rsidR="009C5BD1" w:rsidRDefault="009C5BD1" w:rsidP="00801DA6">
      <w:pPr>
        <w:pStyle w:val="Code0"/>
        <w:ind w:left="720"/>
      </w:pPr>
      <w:proofErr w:type="spellStart"/>
      <w:r>
        <w:t>offense_analysis_timeout</w:t>
      </w:r>
      <w:proofErr w:type="spellEnd"/>
      <w:r>
        <w:t>=timeout for analysis in seconds (1200 default)</w:t>
      </w:r>
    </w:p>
    <w:p w14:paraId="2A8BA251" w14:textId="35027712" w:rsidR="009C5BD1" w:rsidRPr="00801DA6" w:rsidRDefault="009C5BD1" w:rsidP="00801DA6">
      <w:pPr>
        <w:pStyle w:val="Code0"/>
        <w:ind w:left="720"/>
      </w:pPr>
      <w:proofErr w:type="spellStart"/>
      <w:r>
        <w:t>offense_analysis_period</w:t>
      </w:r>
      <w:proofErr w:type="spellEnd"/>
      <w:r>
        <w:t>=period for analysis in seconds (5 default)</w:t>
      </w:r>
    </w:p>
    <w:p w14:paraId="2AB5130B" w14:textId="0F13F32A" w:rsidR="00E563A9" w:rsidRDefault="00E563A9" w:rsidP="00E563A9">
      <w:pPr>
        <w:pStyle w:val="BodyText"/>
        <w:numPr>
          <w:ilvl w:val="0"/>
          <w:numId w:val="23"/>
        </w:numPr>
      </w:pPr>
      <w:r>
        <w:t xml:space="preserve">(Recommended) Use </w:t>
      </w:r>
      <w:r w:rsidR="005702EE">
        <w:t>res-keyring</w:t>
      </w:r>
      <w:r>
        <w:t xml:space="preserve"> to store the </w:t>
      </w:r>
      <w:proofErr w:type="spellStart"/>
      <w:r w:rsidR="005702EE">
        <w:t>qradar</w:t>
      </w:r>
      <w:proofErr w:type="spellEnd"/>
      <w:r w:rsidR="005702EE">
        <w:t xml:space="preserve"> advisor </w:t>
      </w:r>
      <w:r>
        <w:t>token:</w:t>
      </w:r>
    </w:p>
    <w:p w14:paraId="5583C079" w14:textId="219D45EB" w:rsidR="00E563A9" w:rsidRDefault="005702EE" w:rsidP="00E563A9">
      <w:pPr>
        <w:pStyle w:val="BodyText"/>
        <w:numPr>
          <w:ilvl w:val="1"/>
          <w:numId w:val="23"/>
        </w:numPr>
      </w:pPr>
      <w:r>
        <w:t>Instead of storing</w:t>
      </w:r>
      <w:r w:rsidR="00E563A9">
        <w:t xml:space="preserve"> your token in plaintext, use this instead in your </w:t>
      </w:r>
      <w:proofErr w:type="spellStart"/>
      <w:r w:rsidR="00E563A9">
        <w:t>app.config</w:t>
      </w:r>
      <w:proofErr w:type="spellEnd"/>
      <w:r w:rsidR="00E563A9">
        <w:t xml:space="preserve"> for the token</w:t>
      </w:r>
    </w:p>
    <w:p w14:paraId="78910542" w14:textId="5DB0ACBF" w:rsidR="00E563A9" w:rsidRDefault="00E563A9" w:rsidP="00E563A9">
      <w:pPr>
        <w:pStyle w:val="Code0"/>
        <w:ind w:left="720"/>
        <w:rPr>
          <w:ins w:id="52" w:author="Yongjian Feng" w:date="2019-02-18T16:57:00Z"/>
        </w:rPr>
      </w:pPr>
      <w:proofErr w:type="spellStart"/>
      <w:r>
        <w:t>qradar_advisor_token</w:t>
      </w:r>
      <w:proofErr w:type="spellEnd"/>
      <w:r>
        <w:t>=^</w:t>
      </w:r>
      <w:proofErr w:type="spellStart"/>
      <w:r>
        <w:t>qradar_advisor_token</w:t>
      </w:r>
      <w:proofErr w:type="spellEnd"/>
    </w:p>
    <w:p w14:paraId="5DE00C14" w14:textId="38F7AE1F" w:rsidR="00EA0DA8" w:rsidRDefault="00EA0DA8" w:rsidP="00E563A9">
      <w:pPr>
        <w:pStyle w:val="Code0"/>
        <w:ind w:left="720"/>
      </w:pPr>
      <w:proofErr w:type="spellStart"/>
      <w:ins w:id="53" w:author="Yongjian Feng" w:date="2019-02-18T16:57:00Z">
        <w:r>
          <w:t>qradar_cafm_token</w:t>
        </w:r>
        <w:proofErr w:type="spellEnd"/>
        <w:r>
          <w:t>=^</w:t>
        </w:r>
        <w:proofErr w:type="spellStart"/>
        <w:r>
          <w:t>qradar_cafm_token</w:t>
        </w:r>
      </w:ins>
      <w:proofErr w:type="spellEnd"/>
    </w:p>
    <w:p w14:paraId="2812E968" w14:textId="6D264B28" w:rsidR="00E563A9" w:rsidRDefault="00E563A9" w:rsidP="00E563A9">
      <w:pPr>
        <w:pStyle w:val="BodyText"/>
        <w:numPr>
          <w:ilvl w:val="1"/>
          <w:numId w:val="23"/>
        </w:numPr>
      </w:pPr>
      <w:r>
        <w:t xml:space="preserve">Now run the following command from a terminal in the same folder of your </w:t>
      </w:r>
      <w:proofErr w:type="spellStart"/>
      <w:r>
        <w:t>app.config</w:t>
      </w:r>
      <w:proofErr w:type="spellEnd"/>
    </w:p>
    <w:p w14:paraId="2F09FF91" w14:textId="5BE1A2D6" w:rsidR="00E563A9" w:rsidRDefault="00E563A9" w:rsidP="005702EE">
      <w:pPr>
        <w:pStyle w:val="Code0"/>
        <w:ind w:left="720"/>
      </w:pPr>
      <w:r>
        <w:t>res-keyring</w:t>
      </w:r>
    </w:p>
    <w:p w14:paraId="6D6DF983" w14:textId="7B6CACBE" w:rsidR="00E563A9" w:rsidRDefault="005702EE" w:rsidP="005702EE">
      <w:pPr>
        <w:pStyle w:val="BodyText"/>
        <w:numPr>
          <w:ilvl w:val="1"/>
          <w:numId w:val="23"/>
        </w:numPr>
      </w:pPr>
      <w:r>
        <w:t>Follow the prompt to enter your token</w:t>
      </w:r>
    </w:p>
    <w:p w14:paraId="6DB02F2B" w14:textId="558A0E66" w:rsidR="00F33F4A" w:rsidRDefault="00F33F4A" w:rsidP="009A711B">
      <w:pPr>
        <w:pStyle w:val="Heading20"/>
      </w:pPr>
      <w:r>
        <w:lastRenderedPageBreak/>
        <w:t>Deploy customizations to the Resilient platform</w:t>
      </w:r>
    </w:p>
    <w:p w14:paraId="597F6863" w14:textId="74B7905B" w:rsidR="00F11C9F" w:rsidRDefault="00F11C9F" w:rsidP="00F11C9F">
      <w:pPr>
        <w:pStyle w:val="BodyText"/>
      </w:pPr>
      <w:r>
        <w:t xml:space="preserve">This package contains </w:t>
      </w:r>
      <w:del w:id="54" w:author="Yongjian Feng" w:date="2019-02-18T16:59:00Z">
        <w:r w:rsidR="00587BF3" w:rsidDel="00EA0DA8">
          <w:delText xml:space="preserve">three </w:delText>
        </w:r>
      </w:del>
      <w:ins w:id="55" w:author="Yongjian Feng" w:date="2019-02-18T16:59:00Z">
        <w:r w:rsidR="00EA0DA8">
          <w:t xml:space="preserve">four </w:t>
        </w:r>
      </w:ins>
      <w:r>
        <w:t xml:space="preserve">function definitions and includes example workflows and rules that </w:t>
      </w:r>
      <w:del w:id="56" w:author="Yongjian Feng" w:date="2019-02-20T13:23:00Z">
        <w:r w:rsidR="003E7EA1" w:rsidDel="006A4848">
          <w:delText>run</w:delText>
        </w:r>
        <w:r w:rsidDel="006A4848">
          <w:delText xml:space="preserve"> </w:delText>
        </w:r>
      </w:del>
      <w:ins w:id="57" w:author="Yongjian Feng" w:date="2019-02-20T13:23:00Z">
        <w:r w:rsidR="006A4848">
          <w:t>invoke those</w:t>
        </w:r>
        <w:r w:rsidR="006A4848">
          <w:t xml:space="preserve"> </w:t>
        </w:r>
      </w:ins>
      <w:del w:id="58" w:author="Yongjian Feng" w:date="2019-02-19T08:25:00Z">
        <w:r w:rsidDel="00837EBC">
          <w:delText xml:space="preserve">these </w:delText>
        </w:r>
      </w:del>
      <w:ins w:id="59" w:author="Yongjian Feng" w:date="2019-02-19T08:25:00Z">
        <w:r w:rsidR="00837EBC">
          <w:t xml:space="preserve">four </w:t>
        </w:r>
      </w:ins>
      <w:r>
        <w:t>functions.</w:t>
      </w:r>
      <w:ins w:id="60" w:author="Yongjian Feng" w:date="2019-02-20T13:24:00Z">
        <w:r w:rsidR="006A4848">
          <w:t xml:space="preserve"> </w:t>
        </w:r>
        <w:r w:rsidR="006A4848">
          <w:t xml:space="preserve">Note that </w:t>
        </w:r>
      </w:ins>
      <w:ins w:id="61" w:author="Yongjian Feng" w:date="2019-02-20T13:25:00Z">
        <w:r w:rsidR="006A4848">
          <w:t>the last two workflows below (</w:t>
        </w:r>
      </w:ins>
      <w:ins w:id="62" w:author="Yongjian Feng" w:date="2019-02-20T13:24:00Z">
        <w:r w:rsidR="006A4848">
          <w:t>“Example of mapping QRadar rule to tactic” and the “Example of QRadar Advisor Offense Analysis”</w:t>
        </w:r>
      </w:ins>
      <w:ins w:id="63" w:author="Yongjian Feng" w:date="2019-02-20T13:25:00Z">
        <w:r w:rsidR="006A4848">
          <w:t>)</w:t>
        </w:r>
      </w:ins>
      <w:ins w:id="64" w:author="Yongjian Feng" w:date="2019-02-20T13:24:00Z">
        <w:r w:rsidR="006A4848">
          <w:t xml:space="preserve"> </w:t>
        </w:r>
      </w:ins>
      <w:ins w:id="65" w:author="Yongjian Feng" w:date="2019-02-20T13:25:00Z">
        <w:r w:rsidR="006B2B33">
          <w:t xml:space="preserve">both </w:t>
        </w:r>
      </w:ins>
      <w:ins w:id="66" w:author="Yongjian Feng" w:date="2019-02-20T13:24:00Z">
        <w:r w:rsidR="006A4848">
          <w:t>call a function from the MITRE ATTACK integration.</w:t>
        </w:r>
      </w:ins>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823076">
        <w:tc>
          <w:tcPr>
            <w:tcW w:w="2876" w:type="dxa"/>
            <w:shd w:val="clear" w:color="auto" w:fill="C2D69B" w:themeFill="accent3" w:themeFillTint="99"/>
          </w:tcPr>
          <w:p w14:paraId="76A4615D" w14:textId="12542526" w:rsidR="00F11C9F" w:rsidRPr="00896C1B" w:rsidRDefault="00F11C9F" w:rsidP="0055304B">
            <w:pPr>
              <w:pStyle w:val="BodyText"/>
              <w:jc w:val="center"/>
              <w:rPr>
                <w:b/>
              </w:rPr>
            </w:pPr>
            <w:r w:rsidRPr="00896C1B">
              <w:rPr>
                <w:b/>
              </w:rPr>
              <w:t>Function</w:t>
            </w:r>
          </w:p>
        </w:tc>
        <w:tc>
          <w:tcPr>
            <w:tcW w:w="2877" w:type="dxa"/>
            <w:shd w:val="clear" w:color="auto" w:fill="C2D69B" w:themeFill="accent3" w:themeFillTint="99"/>
          </w:tcPr>
          <w:p w14:paraId="1B382CC4" w14:textId="4121ECE9" w:rsidR="00F11C9F" w:rsidRPr="00896C1B" w:rsidRDefault="00F11C9F" w:rsidP="0055304B">
            <w:pPr>
              <w:pStyle w:val="BodyText"/>
              <w:jc w:val="center"/>
              <w:rPr>
                <w:b/>
              </w:rPr>
            </w:pPr>
            <w:r w:rsidRPr="00896C1B">
              <w:rPr>
                <w:b/>
              </w:rPr>
              <w:t>Example Workflow</w:t>
            </w:r>
          </w:p>
        </w:tc>
        <w:tc>
          <w:tcPr>
            <w:tcW w:w="2877" w:type="dxa"/>
            <w:shd w:val="clear" w:color="auto" w:fill="C2D69B" w:themeFill="accent3" w:themeFillTint="99"/>
          </w:tcPr>
          <w:p w14:paraId="551A17F8" w14:textId="4D8A72C5" w:rsidR="00F11C9F" w:rsidRPr="00896C1B" w:rsidRDefault="00F11C9F" w:rsidP="0055304B">
            <w:pPr>
              <w:pStyle w:val="BodyText"/>
              <w:jc w:val="center"/>
              <w:rPr>
                <w:b/>
              </w:rPr>
            </w:pPr>
            <w:r w:rsidRPr="00896C1B">
              <w:rPr>
                <w:b/>
              </w:rPr>
              <w:t>Rule</w:t>
            </w:r>
          </w:p>
        </w:tc>
      </w:tr>
      <w:tr w:rsidR="00F11C9F" w14:paraId="030FBC7E" w14:textId="77777777" w:rsidTr="00F11C9F">
        <w:tc>
          <w:tcPr>
            <w:tcW w:w="2876" w:type="dxa"/>
          </w:tcPr>
          <w:p w14:paraId="280DD3EF" w14:textId="55F3BEB1" w:rsidR="00F11C9F" w:rsidRDefault="00CF2083" w:rsidP="00F11C9F">
            <w:pPr>
              <w:pStyle w:val="BodyText"/>
            </w:pPr>
            <w:r>
              <w:t>Watson</w:t>
            </w:r>
            <w:r w:rsidR="00F11C9F">
              <w:t xml:space="preserve"> Search</w:t>
            </w:r>
          </w:p>
        </w:tc>
        <w:tc>
          <w:tcPr>
            <w:tcW w:w="2877" w:type="dxa"/>
          </w:tcPr>
          <w:p w14:paraId="35884E24" w14:textId="02E7671E" w:rsidR="00F11C9F" w:rsidRDefault="00F11C9F" w:rsidP="00CF2083">
            <w:pPr>
              <w:pStyle w:val="BodyText"/>
            </w:pPr>
            <w:r>
              <w:t xml:space="preserve">Example of </w:t>
            </w:r>
            <w:r w:rsidR="00CF2083">
              <w:t>Watson</w:t>
            </w:r>
            <w:r>
              <w:t xml:space="preserve"> Search</w:t>
            </w:r>
          </w:p>
        </w:tc>
        <w:tc>
          <w:tcPr>
            <w:tcW w:w="2877" w:type="dxa"/>
          </w:tcPr>
          <w:p w14:paraId="492A9E82" w14:textId="026BA313" w:rsidR="00F11C9F" w:rsidRDefault="00CF2083" w:rsidP="00F11C9F">
            <w:pPr>
              <w:pStyle w:val="BodyText"/>
            </w:pPr>
            <w:r>
              <w:t>Watson Search</w:t>
            </w:r>
          </w:p>
        </w:tc>
      </w:tr>
      <w:tr w:rsidR="00F11C9F" w14:paraId="78725308" w14:textId="77777777" w:rsidTr="00F11C9F">
        <w:tc>
          <w:tcPr>
            <w:tcW w:w="2876" w:type="dxa"/>
          </w:tcPr>
          <w:p w14:paraId="0DBEEA65" w14:textId="765BB3B8" w:rsidR="00F11C9F" w:rsidRDefault="00CF2083" w:rsidP="00F11C9F">
            <w:pPr>
              <w:pStyle w:val="BodyText"/>
            </w:pPr>
            <w:r>
              <w:t>Watson Search with Local Context</w:t>
            </w:r>
          </w:p>
        </w:tc>
        <w:tc>
          <w:tcPr>
            <w:tcW w:w="2877" w:type="dxa"/>
          </w:tcPr>
          <w:p w14:paraId="7032D625" w14:textId="370A83F0" w:rsidR="00F11C9F" w:rsidRDefault="00F11C9F" w:rsidP="00CF2083">
            <w:pPr>
              <w:pStyle w:val="BodyText"/>
            </w:pPr>
            <w:r>
              <w:t xml:space="preserve">Example of </w:t>
            </w:r>
            <w:r w:rsidR="00CF2083">
              <w:t>Watson Search with Local Context</w:t>
            </w:r>
          </w:p>
        </w:tc>
        <w:tc>
          <w:tcPr>
            <w:tcW w:w="2877" w:type="dxa"/>
          </w:tcPr>
          <w:p w14:paraId="694E35C9" w14:textId="29746854" w:rsidR="00F11C9F" w:rsidRDefault="00CF2083" w:rsidP="00F11C9F">
            <w:pPr>
              <w:pStyle w:val="BodyText"/>
            </w:pPr>
            <w:r>
              <w:t>Watson Search with Local Context</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r w:rsidR="00EA0DA8" w14:paraId="7A9EB37D" w14:textId="77777777" w:rsidTr="00F11C9F">
        <w:trPr>
          <w:ins w:id="67" w:author="Yongjian Feng" w:date="2019-02-18T16:58:00Z"/>
        </w:trPr>
        <w:tc>
          <w:tcPr>
            <w:tcW w:w="2876" w:type="dxa"/>
          </w:tcPr>
          <w:p w14:paraId="60854430" w14:textId="21CCB5EC" w:rsidR="00EA0DA8" w:rsidRDefault="00EA0DA8" w:rsidP="00F11C9F">
            <w:pPr>
              <w:pStyle w:val="BodyText"/>
              <w:rPr>
                <w:ins w:id="68" w:author="Yongjian Feng" w:date="2019-02-18T16:58:00Z"/>
              </w:rPr>
            </w:pPr>
            <w:ins w:id="69" w:author="Yongjian Feng" w:date="2019-02-18T16:58:00Z">
              <w:r>
                <w:t>QRadar Advisor Map Rule</w:t>
              </w:r>
            </w:ins>
          </w:p>
        </w:tc>
        <w:tc>
          <w:tcPr>
            <w:tcW w:w="2877" w:type="dxa"/>
          </w:tcPr>
          <w:p w14:paraId="7395C019" w14:textId="5282F1F2" w:rsidR="00EA0DA8" w:rsidRDefault="00EA0DA8" w:rsidP="00F11C9F">
            <w:pPr>
              <w:pStyle w:val="BodyText"/>
              <w:rPr>
                <w:ins w:id="70" w:author="Yongjian Feng" w:date="2019-02-18T16:58:00Z"/>
              </w:rPr>
            </w:pPr>
            <w:ins w:id="71" w:author="Yongjian Feng" w:date="2019-02-18T16:59:00Z">
              <w:r>
                <w:t>Example of mapping QRadar rule to tactic</w:t>
              </w:r>
            </w:ins>
          </w:p>
        </w:tc>
        <w:tc>
          <w:tcPr>
            <w:tcW w:w="2877" w:type="dxa"/>
          </w:tcPr>
          <w:p w14:paraId="52F7770B" w14:textId="08948A80" w:rsidR="00EA0DA8" w:rsidRDefault="003B0E52" w:rsidP="00F11C9F">
            <w:pPr>
              <w:pStyle w:val="BodyText"/>
              <w:rPr>
                <w:ins w:id="72" w:author="Yongjian Feng" w:date="2019-02-18T16:58:00Z"/>
              </w:rPr>
            </w:pPr>
            <w:ins w:id="73" w:author="Yongjian Feng" w:date="2019-02-19T08:23:00Z">
              <w:r>
                <w:t xml:space="preserve">Map </w:t>
              </w:r>
              <w:proofErr w:type="spellStart"/>
              <w:r>
                <w:t>rul</w:t>
              </w:r>
              <w:proofErr w:type="spellEnd"/>
              <w:r>
                <w:t xml:space="preserve"> to MITRE ta</w:t>
              </w:r>
            </w:ins>
            <w:ins w:id="74" w:author="Yongjian Feng" w:date="2019-02-19T08:25:00Z">
              <w:r w:rsidR="00837EBC">
                <w:t>ctic</w:t>
              </w:r>
            </w:ins>
          </w:p>
        </w:tc>
      </w:tr>
    </w:tbl>
    <w:p w14:paraId="104FD486" w14:textId="53092237" w:rsidR="00F11C9F" w:rsidDel="006B2B33" w:rsidRDefault="00F11C9F" w:rsidP="00F11C9F">
      <w:pPr>
        <w:pStyle w:val="BodyText"/>
        <w:rPr>
          <w:del w:id="75" w:author="Yongjian Feng" w:date="2019-02-20T13:26:00Z"/>
        </w:rPr>
      </w:pPr>
      <w:r>
        <w:t>In addition, the pa</w:t>
      </w:r>
      <w:r w:rsidR="00364432">
        <w:t xml:space="preserve">ckage contains </w:t>
      </w:r>
      <w:del w:id="76" w:author="Yongjian Feng" w:date="2019-02-19T08:30:00Z">
        <w:r w:rsidR="00364432" w:rsidDel="00837EBC">
          <w:delText>two</w:delText>
        </w:r>
        <w:r w:rsidR="00D611B8" w:rsidDel="00837EBC">
          <w:delText xml:space="preserve"> </w:delText>
        </w:r>
      </w:del>
      <w:ins w:id="77" w:author="Yongjian Feng" w:date="2019-02-19T08:30:00Z">
        <w:r w:rsidR="00837EBC">
          <w:t xml:space="preserve">five </w:t>
        </w:r>
      </w:ins>
      <w:r w:rsidR="00D611B8">
        <w:t>custom</w:t>
      </w:r>
      <w:r>
        <w:t xml:space="preserve"> data </w:t>
      </w:r>
      <w:r w:rsidR="003E7EA1">
        <w:t>tables</w:t>
      </w:r>
      <w:ins w:id="78" w:author="Yongjian Feng" w:date="2019-02-19T08:30:00Z">
        <w:r w:rsidR="00837EBC">
          <w:t>. Two of them are called</w:t>
        </w:r>
      </w:ins>
      <w:del w:id="79" w:author="Yongjian Feng" w:date="2019-02-19T08:30:00Z">
        <w:r w:rsidR="003E7EA1" w:rsidDel="00837EBC">
          <w:delText>,</w:delText>
        </w:r>
      </w:del>
      <w:r w:rsidR="003E7EA1">
        <w:t xml:space="preserve"> </w:t>
      </w:r>
      <w:r>
        <w:t xml:space="preserve">“QRadar Advisor </w:t>
      </w:r>
      <w:r w:rsidR="001D4DE5">
        <w:t>analysis results</w:t>
      </w:r>
      <w:r>
        <w:t>”</w:t>
      </w:r>
      <w:r w:rsidR="00364432">
        <w:t xml:space="preserve"> and “</w:t>
      </w:r>
      <w:r w:rsidR="001D4DE5">
        <w:t xml:space="preserve">Watson Search with </w:t>
      </w:r>
      <w:commentRangeStart w:id="80"/>
      <w:r w:rsidR="001D4DE5">
        <w:t>Lo</w:t>
      </w:r>
      <w:r w:rsidR="00934BAC">
        <w:t>c</w:t>
      </w:r>
      <w:r w:rsidR="001D4DE5">
        <w:t>al</w:t>
      </w:r>
      <w:commentRangeEnd w:id="80"/>
      <w:r w:rsidR="00934BAC">
        <w:rPr>
          <w:rStyle w:val="CommentReference"/>
          <w:rFonts w:ascii="Cambria" w:eastAsia="Cambria" w:hAnsi="Cambria" w:cs="Cambria"/>
          <w:color w:val="000000"/>
        </w:rPr>
        <w:commentReference w:id="80"/>
      </w:r>
      <w:r w:rsidR="001D4DE5">
        <w:t xml:space="preserve"> Context results</w:t>
      </w:r>
      <w:r w:rsidR="00473BFB">
        <w:t>”</w:t>
      </w:r>
      <w:r>
        <w:t xml:space="preserve">. </w:t>
      </w:r>
      <w:r w:rsidR="00473BFB">
        <w:t>They are</w:t>
      </w:r>
      <w:r>
        <w:t xml:space="preserve"> used by the example workflows to show the o</w:t>
      </w:r>
      <w:r w:rsidR="00473BFB">
        <w:t xml:space="preserve">bservables </w:t>
      </w:r>
      <w:r w:rsidR="003E7EA1">
        <w:t xml:space="preserve">that are extracted </w:t>
      </w:r>
      <w:r w:rsidR="00473BFB">
        <w:t xml:space="preserve">from the </w:t>
      </w:r>
      <w:r>
        <w:t>QRadar Advisor</w:t>
      </w:r>
      <w:r w:rsidR="003E7EA1">
        <w:t xml:space="preserve"> STIX response</w:t>
      </w:r>
      <w:r>
        <w:t>.</w:t>
      </w:r>
      <w:ins w:id="81" w:author="Yongjian Feng" w:date="2019-02-19T10:52:00Z">
        <w:r w:rsidR="00B3455E">
          <w:t xml:space="preserve"> </w:t>
        </w:r>
      </w:ins>
    </w:p>
    <w:p w14:paraId="61F4110F" w14:textId="0925C2A9" w:rsidR="00F11C9F" w:rsidRDefault="0055304B" w:rsidP="00F11C9F">
      <w:pPr>
        <w:pStyle w:val="BodyText"/>
      </w:pPr>
      <w:r>
        <w:t xml:space="preserve">Two demo scripts and two associated rules are also included. Each rule is a menu item added to </w:t>
      </w:r>
      <w:r w:rsidR="001D4DE5">
        <w:t>its own</w:t>
      </w:r>
      <w:r>
        <w:t xml:space="preserve"> data</w:t>
      </w:r>
      <w:r w:rsidR="001D4DE5">
        <w:t xml:space="preserve"> </w:t>
      </w:r>
      <w:r>
        <w:t>table</w:t>
      </w:r>
      <w:r w:rsidR="00641A55">
        <w:t>. The</w:t>
      </w:r>
      <w:r>
        <w:t xml:space="preserve"> user can click</w:t>
      </w:r>
      <w:r w:rsidR="00641A55">
        <w:t xml:space="preserve"> on a rule</w:t>
      </w:r>
      <w:r>
        <w:t xml:space="preserve"> to create an artifact based on the selected row.</w:t>
      </w:r>
      <w:r w:rsidR="00510014">
        <w:t xml:space="preserve"> </w:t>
      </w:r>
    </w:p>
    <w:tbl>
      <w:tblPr>
        <w:tblStyle w:val="TableGrid"/>
        <w:tblW w:w="0" w:type="auto"/>
        <w:tblLook w:val="04A0" w:firstRow="1" w:lastRow="0" w:firstColumn="1" w:lastColumn="0" w:noHBand="0" w:noVBand="1"/>
      </w:tblPr>
      <w:tblGrid>
        <w:gridCol w:w="2876"/>
        <w:gridCol w:w="2877"/>
        <w:gridCol w:w="2877"/>
      </w:tblGrid>
      <w:tr w:rsidR="0055304B" w14:paraId="4FB3BFD8" w14:textId="77777777" w:rsidTr="00823076">
        <w:tc>
          <w:tcPr>
            <w:tcW w:w="2876" w:type="dxa"/>
            <w:shd w:val="clear" w:color="auto" w:fill="C2D69B" w:themeFill="accent3" w:themeFillTint="99"/>
          </w:tcPr>
          <w:p w14:paraId="35922E1C" w14:textId="59EE5119" w:rsidR="0055304B" w:rsidRPr="0055304B" w:rsidRDefault="0055304B">
            <w:pPr>
              <w:pStyle w:val="BodyText"/>
              <w:jc w:val="center"/>
              <w:rPr>
                <w:b/>
              </w:rPr>
            </w:pPr>
            <w:r w:rsidRPr="0055304B">
              <w:rPr>
                <w:b/>
              </w:rPr>
              <w:t>Data</w:t>
            </w:r>
            <w:r w:rsidR="00592E2A">
              <w:rPr>
                <w:b/>
              </w:rPr>
              <w:t xml:space="preserve"> T</w:t>
            </w:r>
            <w:r w:rsidRPr="0055304B">
              <w:rPr>
                <w:b/>
              </w:rPr>
              <w:t>able</w:t>
            </w:r>
          </w:p>
        </w:tc>
        <w:tc>
          <w:tcPr>
            <w:tcW w:w="2877" w:type="dxa"/>
            <w:shd w:val="clear" w:color="auto" w:fill="C2D69B" w:themeFill="accent3" w:themeFillTint="99"/>
          </w:tcPr>
          <w:p w14:paraId="43FFB1D4" w14:textId="0C48D67B" w:rsidR="0055304B" w:rsidRPr="0055304B" w:rsidRDefault="0055304B" w:rsidP="0055304B">
            <w:pPr>
              <w:pStyle w:val="BodyText"/>
              <w:jc w:val="center"/>
              <w:rPr>
                <w:b/>
              </w:rPr>
            </w:pPr>
            <w:r w:rsidRPr="0055304B">
              <w:rPr>
                <w:b/>
              </w:rPr>
              <w:t>Rule</w:t>
            </w:r>
          </w:p>
        </w:tc>
        <w:tc>
          <w:tcPr>
            <w:tcW w:w="2877" w:type="dxa"/>
            <w:shd w:val="clear" w:color="auto" w:fill="C2D69B" w:themeFill="accent3" w:themeFillTint="99"/>
          </w:tcPr>
          <w:p w14:paraId="4355DAB2" w14:textId="28D5FF7E" w:rsidR="0055304B" w:rsidRPr="0055304B" w:rsidRDefault="0055304B" w:rsidP="0055304B">
            <w:pPr>
              <w:pStyle w:val="BodyText"/>
              <w:jc w:val="center"/>
              <w:rPr>
                <w:b/>
              </w:rPr>
            </w:pPr>
            <w:r w:rsidRPr="0055304B">
              <w:rPr>
                <w:b/>
              </w:rPr>
              <w:t>Script</w:t>
            </w:r>
          </w:p>
        </w:tc>
      </w:tr>
      <w:tr w:rsidR="0055304B" w14:paraId="737C4953" w14:textId="77777777" w:rsidTr="0055304B">
        <w:tc>
          <w:tcPr>
            <w:tcW w:w="2876" w:type="dxa"/>
          </w:tcPr>
          <w:p w14:paraId="3DD3B1DD" w14:textId="08A994BB" w:rsidR="0055304B" w:rsidRDefault="0055304B" w:rsidP="00641A55">
            <w:pPr>
              <w:pStyle w:val="BodyText"/>
            </w:pPr>
            <w:r>
              <w:t xml:space="preserve">QRadar Advisor </w:t>
            </w:r>
            <w:r w:rsidR="00641A55">
              <w:t>analysis results</w:t>
            </w:r>
          </w:p>
        </w:tc>
        <w:tc>
          <w:tcPr>
            <w:tcW w:w="2877" w:type="dxa"/>
          </w:tcPr>
          <w:p w14:paraId="7D5B3071" w14:textId="0BF65E00" w:rsidR="0055304B" w:rsidRDefault="0055304B" w:rsidP="00F11C9F">
            <w:pPr>
              <w:pStyle w:val="BodyText"/>
            </w:pPr>
            <w:r>
              <w:t>Create Artifact</w:t>
            </w:r>
            <w:r w:rsidR="00641A55">
              <w:t xml:space="preserve"> (QRadar Advisor Analysis)</w:t>
            </w:r>
          </w:p>
        </w:tc>
        <w:tc>
          <w:tcPr>
            <w:tcW w:w="2877" w:type="dxa"/>
          </w:tcPr>
          <w:p w14:paraId="2E5E51FE" w14:textId="3D3B66A2" w:rsidR="0055304B" w:rsidRDefault="0055304B" w:rsidP="00F11C9F">
            <w:pPr>
              <w:pStyle w:val="BodyText"/>
            </w:pPr>
            <w:r>
              <w:t xml:space="preserve">Create Artifact for QRadar Advisor </w:t>
            </w:r>
            <w:r w:rsidR="00641A55">
              <w:t xml:space="preserve">Analysis </w:t>
            </w:r>
            <w:r>
              <w:t>Observable</w:t>
            </w:r>
          </w:p>
        </w:tc>
      </w:tr>
      <w:tr w:rsidR="0055304B" w14:paraId="32F63744" w14:textId="77777777" w:rsidTr="0055304B">
        <w:tc>
          <w:tcPr>
            <w:tcW w:w="2876" w:type="dxa"/>
          </w:tcPr>
          <w:p w14:paraId="0215DD02" w14:textId="6CBB7A69" w:rsidR="0055304B" w:rsidRDefault="00641A55" w:rsidP="00F11C9F">
            <w:pPr>
              <w:pStyle w:val="BodyText"/>
            </w:pPr>
            <w:r>
              <w:t>Watson Search with Local Context results</w:t>
            </w:r>
          </w:p>
        </w:tc>
        <w:tc>
          <w:tcPr>
            <w:tcW w:w="2877" w:type="dxa"/>
          </w:tcPr>
          <w:p w14:paraId="1BCC3FEA" w14:textId="6F53FBFD" w:rsidR="0055304B" w:rsidRDefault="0055304B" w:rsidP="00641A55">
            <w:pPr>
              <w:pStyle w:val="BodyText"/>
            </w:pPr>
            <w:r>
              <w:t xml:space="preserve">Create </w:t>
            </w:r>
            <w:r w:rsidR="00641A55">
              <w:t>Artifact (Watson Search with Local Context)</w:t>
            </w:r>
          </w:p>
        </w:tc>
        <w:tc>
          <w:tcPr>
            <w:tcW w:w="2877" w:type="dxa"/>
          </w:tcPr>
          <w:p w14:paraId="05BCB19B" w14:textId="03F6FDD8" w:rsidR="0055304B" w:rsidRDefault="0055304B" w:rsidP="00A11930">
            <w:pPr>
              <w:pStyle w:val="BodyText"/>
            </w:pPr>
            <w:r>
              <w:t xml:space="preserve">Create Artifact for </w:t>
            </w:r>
            <w:r w:rsidR="00A11930">
              <w:t>Watson Search with Local Context</w:t>
            </w:r>
          </w:p>
        </w:tc>
      </w:tr>
    </w:tbl>
    <w:p w14:paraId="04E334D6" w14:textId="08A0A648" w:rsidR="00D611B8" w:rsidRDefault="00837EBC" w:rsidP="00F11C9F">
      <w:pPr>
        <w:pStyle w:val="BodyText"/>
        <w:rPr>
          <w:ins w:id="82" w:author="Yongjian Feng" w:date="2019-02-19T08:34:00Z"/>
        </w:rPr>
      </w:pPr>
      <w:ins w:id="83" w:author="Yongjian Feng" w:date="2019-02-19T08:31:00Z">
        <w:r>
          <w:t xml:space="preserve">The other three </w:t>
        </w:r>
      </w:ins>
      <w:ins w:id="84" w:author="Yongjian Feng" w:date="2019-02-20T13:26:00Z">
        <w:r w:rsidR="006B2B33">
          <w:t xml:space="preserve">data </w:t>
        </w:r>
        <w:proofErr w:type="spellStart"/>
        <w:r w:rsidR="006B2B33">
          <w:t>tbales</w:t>
        </w:r>
        <w:proofErr w:type="spellEnd"/>
        <w:r w:rsidR="006B2B33">
          <w:t xml:space="preserve"> </w:t>
        </w:r>
      </w:ins>
      <w:ins w:id="85" w:author="Yongjian Feng" w:date="2019-02-19T08:31:00Z">
        <w:r>
          <w:t xml:space="preserve">are </w:t>
        </w:r>
      </w:ins>
      <w:ins w:id="86" w:author="Yongjian Feng" w:date="2019-02-19T08:32:00Z">
        <w:r>
          <w:t xml:space="preserve">“MITRE ATTACK of </w:t>
        </w:r>
      </w:ins>
      <w:proofErr w:type="spellStart"/>
      <w:ins w:id="87" w:author="Yongjian Feng" w:date="2019-02-19T08:35:00Z">
        <w:r w:rsidR="000A0A23">
          <w:t>a</w:t>
        </w:r>
      </w:ins>
      <w:ins w:id="88" w:author="Yongjian Feng" w:date="2019-02-19T08:32:00Z">
        <w:r>
          <w:t>ritifact</w:t>
        </w:r>
        <w:proofErr w:type="spellEnd"/>
        <w:r>
          <w:t xml:space="preserve">”, “MITRE ATTACK of </w:t>
        </w:r>
      </w:ins>
      <w:ins w:id="89" w:author="Yongjian Feng" w:date="2019-02-19T08:35:00Z">
        <w:r w:rsidR="000A0A23">
          <w:t>i</w:t>
        </w:r>
      </w:ins>
      <w:ins w:id="90" w:author="Yongjian Feng" w:date="2019-02-19T08:32:00Z">
        <w:r>
          <w:t xml:space="preserve">ncident”, and “MITRE ATTACK techniques”. They are used to by the example workflows to show </w:t>
        </w:r>
      </w:ins>
      <w:ins w:id="91" w:author="Yongjian Feng" w:date="2019-02-19T08:33:00Z">
        <w:r>
          <w:t>MITRE ATTACK tactics and techniques related to an incident or artifact.</w:t>
        </w:r>
      </w:ins>
      <w:ins w:id="92" w:author="Yongjian Feng" w:date="2019-02-19T08:40:00Z">
        <w:r w:rsidR="000A0A23">
          <w:t xml:space="preserve"> </w:t>
        </w:r>
      </w:ins>
    </w:p>
    <w:tbl>
      <w:tblPr>
        <w:tblStyle w:val="TableGrid"/>
        <w:tblW w:w="0" w:type="auto"/>
        <w:tblLook w:val="04A0" w:firstRow="1" w:lastRow="0" w:firstColumn="1" w:lastColumn="0" w:noHBand="0" w:noVBand="1"/>
      </w:tblPr>
      <w:tblGrid>
        <w:gridCol w:w="2876"/>
        <w:gridCol w:w="2877"/>
        <w:gridCol w:w="2877"/>
      </w:tblGrid>
      <w:tr w:rsidR="000A0A23" w14:paraId="7805DD6D" w14:textId="77777777" w:rsidTr="008F1FB7">
        <w:trPr>
          <w:ins w:id="93" w:author="Yongjian Feng" w:date="2019-02-19T08:34:00Z"/>
        </w:trPr>
        <w:tc>
          <w:tcPr>
            <w:tcW w:w="2876" w:type="dxa"/>
            <w:shd w:val="clear" w:color="auto" w:fill="C2D69B" w:themeFill="accent3" w:themeFillTint="99"/>
          </w:tcPr>
          <w:p w14:paraId="3FB37727" w14:textId="77777777" w:rsidR="000A0A23" w:rsidRPr="0055304B" w:rsidRDefault="000A0A23" w:rsidP="008F1FB7">
            <w:pPr>
              <w:pStyle w:val="BodyText"/>
              <w:jc w:val="center"/>
              <w:rPr>
                <w:ins w:id="94" w:author="Yongjian Feng" w:date="2019-02-19T08:34:00Z"/>
                <w:b/>
              </w:rPr>
            </w:pPr>
            <w:ins w:id="95" w:author="Yongjian Feng" w:date="2019-02-19T08:34:00Z">
              <w:r w:rsidRPr="0055304B">
                <w:rPr>
                  <w:b/>
                </w:rPr>
                <w:t>Data</w:t>
              </w:r>
              <w:r>
                <w:rPr>
                  <w:b/>
                </w:rPr>
                <w:t xml:space="preserve"> T</w:t>
              </w:r>
              <w:r w:rsidRPr="0055304B">
                <w:rPr>
                  <w:b/>
                </w:rPr>
                <w:t>able</w:t>
              </w:r>
            </w:ins>
          </w:p>
        </w:tc>
        <w:tc>
          <w:tcPr>
            <w:tcW w:w="2877" w:type="dxa"/>
            <w:shd w:val="clear" w:color="auto" w:fill="C2D69B" w:themeFill="accent3" w:themeFillTint="99"/>
          </w:tcPr>
          <w:p w14:paraId="62EEF120" w14:textId="19F83B30" w:rsidR="000A0A23" w:rsidRPr="0055304B" w:rsidRDefault="000A0A23" w:rsidP="008F1FB7">
            <w:pPr>
              <w:pStyle w:val="BodyText"/>
              <w:jc w:val="center"/>
              <w:rPr>
                <w:ins w:id="96" w:author="Yongjian Feng" w:date="2019-02-19T08:34:00Z"/>
                <w:b/>
              </w:rPr>
            </w:pPr>
            <w:ins w:id="97" w:author="Yongjian Feng" w:date="2019-02-19T08:36:00Z">
              <w:r>
                <w:rPr>
                  <w:b/>
                </w:rPr>
                <w:t>Rule</w:t>
              </w:r>
            </w:ins>
          </w:p>
        </w:tc>
        <w:tc>
          <w:tcPr>
            <w:tcW w:w="2877" w:type="dxa"/>
            <w:shd w:val="clear" w:color="auto" w:fill="C2D69B" w:themeFill="accent3" w:themeFillTint="99"/>
          </w:tcPr>
          <w:p w14:paraId="03A5504A" w14:textId="303AD439" w:rsidR="000A0A23" w:rsidRPr="0055304B" w:rsidRDefault="000A0A23" w:rsidP="008F1FB7">
            <w:pPr>
              <w:pStyle w:val="BodyText"/>
              <w:jc w:val="center"/>
              <w:rPr>
                <w:ins w:id="98" w:author="Yongjian Feng" w:date="2019-02-19T08:34:00Z"/>
                <w:b/>
              </w:rPr>
            </w:pPr>
            <w:ins w:id="99" w:author="Yongjian Feng" w:date="2019-02-19T08:36:00Z">
              <w:r>
                <w:rPr>
                  <w:b/>
                </w:rPr>
                <w:t>Workflow</w:t>
              </w:r>
            </w:ins>
          </w:p>
        </w:tc>
      </w:tr>
      <w:tr w:rsidR="000A0A23" w14:paraId="0F7F7FD4" w14:textId="77777777" w:rsidTr="008F1FB7">
        <w:trPr>
          <w:ins w:id="100" w:author="Yongjian Feng" w:date="2019-02-19T08:34:00Z"/>
        </w:trPr>
        <w:tc>
          <w:tcPr>
            <w:tcW w:w="2876" w:type="dxa"/>
          </w:tcPr>
          <w:p w14:paraId="140CA7CB" w14:textId="5C0936B2" w:rsidR="000A0A23" w:rsidRDefault="000A0A23" w:rsidP="008F1FB7">
            <w:pPr>
              <w:pStyle w:val="BodyText"/>
              <w:rPr>
                <w:ins w:id="101" w:author="Yongjian Feng" w:date="2019-02-19T08:34:00Z"/>
              </w:rPr>
            </w:pPr>
            <w:ins w:id="102" w:author="Yongjian Feng" w:date="2019-02-19T08:35:00Z">
              <w:r>
                <w:t>MITRE ATTACK of artifact</w:t>
              </w:r>
            </w:ins>
          </w:p>
        </w:tc>
        <w:tc>
          <w:tcPr>
            <w:tcW w:w="2877" w:type="dxa"/>
          </w:tcPr>
          <w:p w14:paraId="448DE0B3" w14:textId="2EF5CB24" w:rsidR="000A0A23" w:rsidRDefault="000A0A23" w:rsidP="008F1FB7">
            <w:pPr>
              <w:pStyle w:val="BodyText"/>
              <w:rPr>
                <w:ins w:id="103" w:author="Yongjian Feng" w:date="2019-02-19T08:34:00Z"/>
              </w:rPr>
            </w:pPr>
            <w:ins w:id="104" w:author="Yongjian Feng" w:date="2019-02-19T08:38:00Z">
              <w:r>
                <w:t>Map rule to MITRE tactic</w:t>
              </w:r>
            </w:ins>
          </w:p>
        </w:tc>
        <w:tc>
          <w:tcPr>
            <w:tcW w:w="2877" w:type="dxa"/>
          </w:tcPr>
          <w:p w14:paraId="11F21796" w14:textId="7018FFB8" w:rsidR="000A0A23" w:rsidRDefault="000A0A23" w:rsidP="008F1FB7">
            <w:pPr>
              <w:pStyle w:val="BodyText"/>
              <w:rPr>
                <w:ins w:id="105" w:author="Yongjian Feng" w:date="2019-02-19T08:34:00Z"/>
              </w:rPr>
            </w:pPr>
            <w:ins w:id="106" w:author="Yongjian Feng" w:date="2019-02-19T08:39:00Z">
              <w:r>
                <w:t>Example of mapping QRadar rule to tactic</w:t>
              </w:r>
            </w:ins>
          </w:p>
        </w:tc>
      </w:tr>
      <w:tr w:rsidR="000A0A23" w14:paraId="49E84626" w14:textId="77777777" w:rsidTr="008F1FB7">
        <w:trPr>
          <w:ins w:id="107" w:author="Yongjian Feng" w:date="2019-02-19T08:34:00Z"/>
        </w:trPr>
        <w:tc>
          <w:tcPr>
            <w:tcW w:w="2876" w:type="dxa"/>
          </w:tcPr>
          <w:p w14:paraId="2957B38C" w14:textId="2B41FFA0" w:rsidR="000A0A23" w:rsidRDefault="000A0A23" w:rsidP="008F1FB7">
            <w:pPr>
              <w:pStyle w:val="BodyText"/>
              <w:rPr>
                <w:ins w:id="108" w:author="Yongjian Feng" w:date="2019-02-19T08:34:00Z"/>
              </w:rPr>
            </w:pPr>
            <w:ins w:id="109" w:author="Yongjian Feng" w:date="2019-02-19T08:35:00Z">
              <w:r>
                <w:t>MITRE ATTACK technique</w:t>
              </w:r>
            </w:ins>
          </w:p>
        </w:tc>
        <w:tc>
          <w:tcPr>
            <w:tcW w:w="2877" w:type="dxa"/>
          </w:tcPr>
          <w:p w14:paraId="248FB8EF" w14:textId="4DB7E143" w:rsidR="000A0A23" w:rsidRDefault="000A0A23" w:rsidP="008F1FB7">
            <w:pPr>
              <w:pStyle w:val="BodyText"/>
              <w:rPr>
                <w:ins w:id="110" w:author="Yongjian Feng" w:date="2019-02-19T08:34:00Z"/>
              </w:rPr>
            </w:pPr>
            <w:ins w:id="111" w:author="Yongjian Feng" w:date="2019-02-19T08:38:00Z">
              <w:r>
                <w:t>Create task for technique</w:t>
              </w:r>
            </w:ins>
          </w:p>
        </w:tc>
        <w:tc>
          <w:tcPr>
            <w:tcW w:w="2877" w:type="dxa"/>
          </w:tcPr>
          <w:p w14:paraId="38B66FB5" w14:textId="73629FC0" w:rsidR="000A0A23" w:rsidRDefault="00B3455E" w:rsidP="008F1FB7">
            <w:pPr>
              <w:pStyle w:val="BodyText"/>
              <w:rPr>
                <w:ins w:id="112" w:author="Yongjian Feng" w:date="2019-02-19T08:34:00Z"/>
              </w:rPr>
            </w:pPr>
            <w:ins w:id="113" w:author="Yongjian Feng" w:date="2019-02-19T10:54:00Z">
              <w:r>
                <w:t>Example of adding MITRE tech task</w:t>
              </w:r>
            </w:ins>
          </w:p>
        </w:tc>
      </w:tr>
    </w:tbl>
    <w:p w14:paraId="3AE4C55E" w14:textId="4D30AE61" w:rsidR="000A0A23" w:rsidRDefault="00B3455E" w:rsidP="00F11C9F">
      <w:pPr>
        <w:pStyle w:val="BodyText"/>
      </w:pPr>
      <w:ins w:id="114" w:author="Yongjian Feng" w:date="2019-02-19T10:55:00Z">
        <w:r>
          <w:t xml:space="preserve">Note </w:t>
        </w:r>
      </w:ins>
      <w:ins w:id="115" w:author="Yongjian Feng" w:date="2019-02-20T08:10:00Z">
        <w:r w:rsidR="005A2621">
          <w:t>the “</w:t>
        </w:r>
      </w:ins>
      <w:ins w:id="116" w:author="Yongjian Feng" w:date="2019-02-19T10:55:00Z">
        <w:r>
          <w:t>Example of adding MITRE tech task</w:t>
        </w:r>
      </w:ins>
      <w:ins w:id="117" w:author="Yongjian Feng" w:date="2019-02-20T08:10:00Z">
        <w:r w:rsidR="008F1FB7">
          <w:t>”</w:t>
        </w:r>
      </w:ins>
      <w:ins w:id="118" w:author="Yongjian Feng" w:date="2019-02-19T10:55:00Z">
        <w:r>
          <w:t xml:space="preserve"> is a workfl</w:t>
        </w:r>
      </w:ins>
      <w:ins w:id="119" w:author="Yongjian Feng" w:date="2019-02-19T10:56:00Z">
        <w:r>
          <w:t>ow included in the MITRE ATTACK integration.</w:t>
        </w:r>
      </w:ins>
    </w:p>
    <w:bookmarkEnd w:id="23"/>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1739026A" w:rsidR="003279DC" w:rsidRDefault="003279DC" w:rsidP="003279DC">
      <w:pPr>
        <w:pStyle w:val="BodyText"/>
        <w:numPr>
          <w:ilvl w:val="0"/>
          <w:numId w:val="32"/>
        </w:numPr>
        <w:ind w:left="360"/>
      </w:pPr>
      <w:r>
        <w:t>Respond to the prompts to deploy functions, message destinations, workflows</w:t>
      </w:r>
      <w:r w:rsidR="0080593B">
        <w:t>, scripts,</w:t>
      </w:r>
      <w:r>
        <w:t xml:space="preserve"> and rules.</w:t>
      </w:r>
    </w:p>
    <w:p w14:paraId="6D5166DB" w14:textId="77777777" w:rsidR="00272C1D" w:rsidRDefault="00272C1D" w:rsidP="00272C1D">
      <w:pPr>
        <w:pStyle w:val="Heading20"/>
      </w:pPr>
      <w:r>
        <w:lastRenderedPageBreak/>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424AC140"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w:t>
      </w:r>
      <w:r w:rsidR="00873EAD">
        <w:rPr>
          <w:rFonts w:cs="Arial"/>
          <w:color w:val="000000"/>
        </w:rPr>
        <w:t xml:space="preserve">recommended </w:t>
      </w:r>
      <w:r>
        <w:rPr>
          <w:rFonts w:cs="Arial"/>
          <w:color w:val="000000"/>
        </w:rPr>
        <w:t xml:space="preserve">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1B1F6B5B" w:rsidR="00272C1D" w:rsidRPr="003279DC" w:rsidRDefault="003279DC" w:rsidP="008F1FB7">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120"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121" w:name="_Toc510253272"/>
      <w:bookmarkEnd w:id="120"/>
      <w:r>
        <w:lastRenderedPageBreak/>
        <w:t>Function Descriptions</w:t>
      </w:r>
    </w:p>
    <w:p w14:paraId="2DE69B98" w14:textId="3E84CAF5" w:rsidR="00F50A59" w:rsidRDefault="004F6CA4" w:rsidP="004F6CA4">
      <w:pPr>
        <w:pStyle w:val="BodyText"/>
        <w:keepNext/>
      </w:pPr>
      <w:r>
        <w:t>Once the function package deploys the functions, you can view them in the Resilient platform Functions tab, as shown below.</w:t>
      </w:r>
      <w:r w:rsidRPr="00D35F7F">
        <w:t xml:space="preserve"> </w:t>
      </w:r>
      <w:ins w:id="122" w:author="Yongjian Feng" w:date="2019-02-19T11:00:00Z">
        <w:r w:rsidR="00B3455E">
          <w:t>[Need to update screenshot with new functions from both packages]</w:t>
        </w:r>
      </w:ins>
    </w:p>
    <w:p w14:paraId="083E3FBB" w14:textId="425216C3" w:rsidR="00F50A59" w:rsidRDefault="00C262A4" w:rsidP="004F6CA4">
      <w:pPr>
        <w:pStyle w:val="BodyText"/>
        <w:keepNext/>
        <w:rPr>
          <w:color w:val="4F81BD" w:themeColor="accent1"/>
        </w:rPr>
      </w:pPr>
      <w:r>
        <w:rPr>
          <w:noProof/>
          <w:color w:val="4F81BD" w:themeColor="accent1"/>
          <w:lang w:eastAsia="zh-CN"/>
        </w:rPr>
        <w:drawing>
          <wp:inline distT="0" distB="0" distL="0" distR="0" wp14:anchorId="5CDE0090" wp14:editId="5DE62658">
            <wp:extent cx="5486400" cy="2710180"/>
            <wp:effectExtent l="152400" t="152400" r="361950" b="356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tions.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710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C585A" w14:textId="4C203620" w:rsidR="004A6654" w:rsidRDefault="00F50A59" w:rsidP="004F6CA4">
      <w:pPr>
        <w:pStyle w:val="BodyText"/>
        <w:keepNext/>
        <w:rPr>
          <w:color w:val="000000" w:themeColor="text1"/>
        </w:rPr>
      </w:pPr>
      <w:r w:rsidRPr="00F50A59">
        <w:rPr>
          <w:color w:val="000000" w:themeColor="text1"/>
        </w:rPr>
        <w:t xml:space="preserve">The package also includes example workflows and rules that show how the </w:t>
      </w:r>
      <w:r w:rsidR="00592E2A">
        <w:rPr>
          <w:color w:val="000000" w:themeColor="text1"/>
        </w:rPr>
        <w:t>f</w:t>
      </w:r>
      <w:r w:rsidRPr="00F50A59">
        <w:rPr>
          <w:color w:val="000000" w:themeColor="text1"/>
        </w:rPr>
        <w:t>unctions can be used. You can copy and modify these workflows and rules for your own needs.</w:t>
      </w:r>
      <w:ins w:id="123" w:author="Yongjian Feng" w:date="2019-02-19T11:00:00Z">
        <w:r w:rsidR="00B3455E">
          <w:rPr>
            <w:color w:val="000000" w:themeColor="text1"/>
          </w:rPr>
          <w:t xml:space="preserve"> [Need to update screenshot with </w:t>
        </w:r>
      </w:ins>
      <w:ins w:id="124" w:author="Yongjian Feng" w:date="2019-02-19T11:01:00Z">
        <w:r w:rsidR="00B3455E">
          <w:rPr>
            <w:color w:val="000000" w:themeColor="text1"/>
          </w:rPr>
          <w:t>both packages]</w:t>
        </w:r>
      </w:ins>
    </w:p>
    <w:p w14:paraId="59CB200D" w14:textId="4EAFF62D" w:rsidR="00F50A59" w:rsidRDefault="002A351A" w:rsidP="004A6654">
      <w:pPr>
        <w:pStyle w:val="BodyText"/>
        <w:keepNext/>
        <w:rPr>
          <w:color w:val="000000" w:themeColor="text1"/>
        </w:rPr>
      </w:pPr>
      <w:r>
        <w:rPr>
          <w:noProof/>
          <w:color w:val="000000" w:themeColor="text1"/>
          <w:lang w:eastAsia="zh-CN"/>
        </w:rPr>
        <w:lastRenderedPageBreak/>
        <w:drawing>
          <wp:inline distT="0" distB="0" distL="0" distR="0" wp14:anchorId="407B9F64" wp14:editId="4C7357B2">
            <wp:extent cx="5486400" cy="3143885"/>
            <wp:effectExtent l="152400" t="152400" r="361950" b="361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workflows.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43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E7D32" w14:textId="51EE0315" w:rsidR="002A351A" w:rsidRDefault="002A351A" w:rsidP="004A6654">
      <w:pPr>
        <w:pStyle w:val="BodyText"/>
        <w:keepNext/>
        <w:rPr>
          <w:ins w:id="125" w:author="Yongjian Feng" w:date="2019-02-20T08:22:00Z"/>
          <w:color w:val="000000" w:themeColor="text1"/>
        </w:rPr>
      </w:pPr>
      <w:r>
        <w:rPr>
          <w:noProof/>
          <w:color w:val="000000" w:themeColor="text1"/>
          <w:lang w:eastAsia="zh-CN"/>
        </w:rPr>
        <w:drawing>
          <wp:inline distT="0" distB="0" distL="0" distR="0" wp14:anchorId="1FF8FE56" wp14:editId="61D945CC">
            <wp:extent cx="5486400" cy="2153920"/>
            <wp:effectExtent l="152400" t="152400" r="361950"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rule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924B5" w14:textId="08908C36" w:rsidR="000121EA" w:rsidRPr="004A6654" w:rsidRDefault="000121EA" w:rsidP="004A6654">
      <w:pPr>
        <w:pStyle w:val="BodyText"/>
        <w:keepNext/>
        <w:rPr>
          <w:color w:val="000000" w:themeColor="text1"/>
        </w:rPr>
      </w:pPr>
      <w:ins w:id="126" w:author="Yongjian Feng" w:date="2019-02-20T08:28:00Z">
        <w:r>
          <w:rPr>
            <w:color w:val="000000" w:themeColor="text1"/>
          </w:rPr>
          <w:t xml:space="preserve">The example workflows </w:t>
        </w:r>
      </w:ins>
      <w:ins w:id="127" w:author="Yongjian Feng" w:date="2019-02-20T08:56:00Z">
        <w:r w:rsidR="00E35302">
          <w:rPr>
            <w:color w:val="000000" w:themeColor="text1"/>
          </w:rPr>
          <w:t>shown above</w:t>
        </w:r>
      </w:ins>
      <w:ins w:id="128" w:author="Yongjian Feng" w:date="2019-02-20T08:57:00Z">
        <w:r w:rsidR="00D50E31">
          <w:rPr>
            <w:color w:val="000000" w:themeColor="text1"/>
          </w:rPr>
          <w:t xml:space="preserve"> </w:t>
        </w:r>
      </w:ins>
      <w:ins w:id="129" w:author="Yongjian Feng" w:date="2019-02-20T08:28:00Z">
        <w:r>
          <w:rPr>
            <w:color w:val="000000" w:themeColor="text1"/>
          </w:rPr>
          <w:t>demonstrate how to use the functions</w:t>
        </w:r>
      </w:ins>
      <w:ins w:id="130" w:author="Yongjian Feng" w:date="2019-02-20T08:30:00Z">
        <w:r>
          <w:rPr>
            <w:color w:val="000000" w:themeColor="text1"/>
          </w:rPr>
          <w:t xml:space="preserve"> included in the integration package, as explained below.</w:t>
        </w:r>
      </w:ins>
    </w:p>
    <w:p w14:paraId="456853A7" w14:textId="51E3C284" w:rsidR="004F6CA4" w:rsidRDefault="008F1FB7" w:rsidP="009A711B">
      <w:pPr>
        <w:pStyle w:val="Heading20"/>
      </w:pPr>
      <w:ins w:id="131" w:author="Yongjian Feng" w:date="2019-02-20T08:19:00Z">
        <w:r>
          <w:t xml:space="preserve">Example of </w:t>
        </w:r>
      </w:ins>
      <w:del w:id="132" w:author="Yongjian Feng" w:date="2019-02-20T08:16:00Z">
        <w:r w:rsidR="006D598D" w:rsidDel="008F1FB7">
          <w:delText>qradar</w:delText>
        </w:r>
        <w:r w:rsidR="00A56BD0" w:rsidDel="008F1FB7">
          <w:delText>_advisor_full_search</w:delText>
        </w:r>
        <w:r w:rsidR="004F6CA4" w:rsidDel="008F1FB7">
          <w:delText xml:space="preserve">: </w:delText>
        </w:r>
      </w:del>
      <w:r w:rsidR="006C6EBA">
        <w:t>Watson Search with Local Context</w:t>
      </w:r>
    </w:p>
    <w:p w14:paraId="344BDA42" w14:textId="1B164F8A" w:rsidR="001C730F" w:rsidRDefault="008F1FB7" w:rsidP="009A711B">
      <w:pPr>
        <w:pStyle w:val="BodyText"/>
        <w:keepNext/>
        <w:rPr>
          <w:color w:val="000000" w:themeColor="text1"/>
        </w:rPr>
      </w:pPr>
      <w:ins w:id="133" w:author="Yongjian Feng" w:date="2019-02-20T08:16:00Z">
        <w:r>
          <w:rPr>
            <w:color w:val="000000" w:themeColor="text1"/>
          </w:rPr>
          <w:t xml:space="preserve">This </w:t>
        </w:r>
      </w:ins>
      <w:ins w:id="134" w:author="Yongjian Feng" w:date="2019-02-20T08:19:00Z">
        <w:r>
          <w:rPr>
            <w:color w:val="000000" w:themeColor="text1"/>
          </w:rPr>
          <w:t>e</w:t>
        </w:r>
      </w:ins>
      <w:ins w:id="135" w:author="Yongjian Feng" w:date="2019-02-20T08:20:00Z">
        <w:r>
          <w:rPr>
            <w:color w:val="000000" w:themeColor="text1"/>
          </w:rPr>
          <w:t xml:space="preserve">xample </w:t>
        </w:r>
      </w:ins>
      <w:ins w:id="136" w:author="Yongjian Feng" w:date="2019-02-20T08:16:00Z">
        <w:r>
          <w:rPr>
            <w:color w:val="000000" w:themeColor="text1"/>
          </w:rPr>
          <w:t xml:space="preserve">workflow </w:t>
        </w:r>
      </w:ins>
      <w:ins w:id="137" w:author="Yongjian Feng" w:date="2019-02-20T08:17:00Z">
        <w:r>
          <w:rPr>
            <w:color w:val="000000" w:themeColor="text1"/>
          </w:rPr>
          <w:t>invokes</w:t>
        </w:r>
      </w:ins>
      <w:ins w:id="138" w:author="Yongjian Feng" w:date="2019-02-20T08:16:00Z">
        <w:r>
          <w:rPr>
            <w:color w:val="000000" w:themeColor="text1"/>
          </w:rPr>
          <w:t xml:space="preserve"> the </w:t>
        </w:r>
      </w:ins>
      <w:ins w:id="139" w:author="Yongjian Feng" w:date="2019-02-20T08:17:00Z">
        <w:r>
          <w:rPr>
            <w:color w:val="000000" w:themeColor="text1"/>
          </w:rPr>
          <w:t xml:space="preserve">function </w:t>
        </w:r>
      </w:ins>
      <w:ins w:id="140" w:author="Yongjian Feng" w:date="2019-02-20T08:19:00Z">
        <w:r>
          <w:rPr>
            <w:color w:val="000000" w:themeColor="text1"/>
          </w:rPr>
          <w:t>“Watson Search with Local Context”</w:t>
        </w:r>
      </w:ins>
      <w:ins w:id="141" w:author="Yongjian Feng" w:date="2019-02-20T08:17:00Z">
        <w:r>
          <w:rPr>
            <w:color w:val="000000" w:themeColor="text1"/>
          </w:rPr>
          <w:t xml:space="preserve">. </w:t>
        </w:r>
      </w:ins>
      <w:r w:rsidR="006D598D" w:rsidRPr="006D598D">
        <w:rPr>
          <w:color w:val="000000" w:themeColor="text1"/>
        </w:rPr>
        <w:t>Th</w:t>
      </w:r>
      <w:ins w:id="142" w:author="Yongjian Feng" w:date="2019-02-20T08:18:00Z">
        <w:r>
          <w:rPr>
            <w:color w:val="000000" w:themeColor="text1"/>
          </w:rPr>
          <w:t>e</w:t>
        </w:r>
      </w:ins>
      <w:del w:id="143" w:author="Yongjian Feng" w:date="2019-02-20T08:18:00Z">
        <w:r w:rsidR="006D598D" w:rsidRPr="006D598D" w:rsidDel="008F1FB7">
          <w:rPr>
            <w:color w:val="000000" w:themeColor="text1"/>
          </w:rPr>
          <w:delText>is</w:delText>
        </w:r>
      </w:del>
      <w:r w:rsidR="006D598D" w:rsidRPr="006D598D">
        <w:rPr>
          <w:color w:val="000000" w:themeColor="text1"/>
        </w:rPr>
        <w:t xml:space="preserve"> fu</w:t>
      </w:r>
      <w:r w:rsidR="006D598D">
        <w:rPr>
          <w:color w:val="000000" w:themeColor="text1"/>
        </w:rPr>
        <w:t xml:space="preserve">nction calls the QRadar Advisor REST API to perform a </w:t>
      </w:r>
      <w:r w:rsidR="006C6EBA">
        <w:rPr>
          <w:color w:val="000000" w:themeColor="text1"/>
        </w:rPr>
        <w:t>Watson Search with Local Context</w:t>
      </w:r>
      <w:r w:rsidR="006D598D">
        <w:rPr>
          <w:color w:val="000000" w:themeColor="text1"/>
        </w:rPr>
        <w:t xml:space="preserve"> on an indicator. </w:t>
      </w:r>
    </w:p>
    <w:p w14:paraId="366803E6" w14:textId="44A7616F" w:rsidR="006D598D" w:rsidRDefault="006D598D" w:rsidP="009A711B">
      <w:pPr>
        <w:pStyle w:val="BodyText"/>
        <w:keepNext/>
        <w:rPr>
          <w:color w:val="000000" w:themeColor="text1"/>
        </w:rPr>
      </w:pPr>
      <w:r>
        <w:rPr>
          <w:color w:val="000000" w:themeColor="text1"/>
        </w:rPr>
        <w:t>To use th</w:t>
      </w:r>
      <w:ins w:id="144" w:author="Yongjian Feng" w:date="2019-02-20T08:19:00Z">
        <w:r w:rsidR="008F1FB7">
          <w:rPr>
            <w:color w:val="000000" w:themeColor="text1"/>
          </w:rPr>
          <w:t>is</w:t>
        </w:r>
      </w:ins>
      <w:del w:id="145" w:author="Yongjian Feng" w:date="2019-02-20T08:19:00Z">
        <w:r w:rsidDel="008F1FB7">
          <w:rPr>
            <w:color w:val="000000" w:themeColor="text1"/>
          </w:rPr>
          <w:delText>e</w:delText>
        </w:r>
      </w:del>
      <w:r>
        <w:rPr>
          <w:color w:val="000000" w:themeColor="text1"/>
        </w:rPr>
        <w:t xml:space="preserv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QRadar Advisor supports </w:t>
      </w:r>
      <w:r w:rsidR="006C6EBA">
        <w:rPr>
          <w:color w:val="000000" w:themeColor="text1"/>
        </w:rPr>
        <w:t>searches</w:t>
      </w:r>
      <w:r>
        <w:rPr>
          <w:color w:val="000000" w:themeColor="text1"/>
        </w:rPr>
        <w:t xml:space="preserve"> on the following </w:t>
      </w:r>
      <w:r w:rsidR="00A91240">
        <w:rPr>
          <w:color w:val="000000" w:themeColor="text1"/>
        </w:rPr>
        <w:t xml:space="preserve">five </w:t>
      </w:r>
      <w:r>
        <w:rPr>
          <w:color w:val="000000" w:themeColor="text1"/>
        </w:rPr>
        <w:t>indicators:</w:t>
      </w:r>
    </w:p>
    <w:p w14:paraId="01296EC6" w14:textId="25547AE7" w:rsidR="006D598D" w:rsidRDefault="00A91240" w:rsidP="00823076">
      <w:pPr>
        <w:pStyle w:val="ListBullet"/>
      </w:pPr>
      <w:r>
        <w:lastRenderedPageBreak/>
        <w:t>IP address</w:t>
      </w:r>
      <w:r w:rsidR="006C6EBA">
        <w:t>es</w:t>
      </w:r>
    </w:p>
    <w:p w14:paraId="02C2E281" w14:textId="34FBC437" w:rsidR="00A91240" w:rsidRDefault="00A91240" w:rsidP="00823076">
      <w:pPr>
        <w:pStyle w:val="ListBullet"/>
      </w:pPr>
      <w:r w:rsidRPr="00592E2A">
        <w:t>Hash</w:t>
      </w:r>
      <w:r w:rsidR="006C6EBA" w:rsidRPr="00592E2A">
        <w:t>es</w:t>
      </w:r>
    </w:p>
    <w:p w14:paraId="60545A95" w14:textId="553887B1" w:rsidR="00A91240" w:rsidRDefault="00A91240" w:rsidP="00823076">
      <w:pPr>
        <w:pStyle w:val="ListBullet"/>
      </w:pPr>
      <w:r>
        <w:t>Domain</w:t>
      </w:r>
      <w:r w:rsidR="006C6EBA">
        <w:t>s</w:t>
      </w:r>
    </w:p>
    <w:p w14:paraId="3E482345" w14:textId="44DD9449" w:rsidR="00A91240" w:rsidRDefault="00A91240" w:rsidP="00823076">
      <w:pPr>
        <w:pStyle w:val="ListBullet"/>
      </w:pPr>
      <w:proofErr w:type="spellStart"/>
      <w:r>
        <w:t>Url</w:t>
      </w:r>
      <w:r w:rsidR="006C6EBA">
        <w:t>s</w:t>
      </w:r>
      <w:proofErr w:type="spellEnd"/>
    </w:p>
    <w:p w14:paraId="2CBF0269" w14:textId="1D69B73F" w:rsidR="00373F8B" w:rsidRPr="00592E2A" w:rsidRDefault="00A91240" w:rsidP="00823076">
      <w:pPr>
        <w:pStyle w:val="ListBullet"/>
      </w:pPr>
      <w:r>
        <w:t>Person</w:t>
      </w:r>
      <w:r w:rsidR="006C6EBA">
        <w:t>s</w:t>
      </w:r>
    </w:p>
    <w:p w14:paraId="438B789A" w14:textId="7BA7BA7C" w:rsidR="00373F8B" w:rsidRDefault="00373F8B" w:rsidP="00373F8B">
      <w:pPr>
        <w:pStyle w:val="BodyText"/>
        <w:keepNext/>
        <w:rPr>
          <w:color w:val="000000" w:themeColor="text1"/>
        </w:rPr>
      </w:pPr>
      <w:r>
        <w:rPr>
          <w:color w:val="000000" w:themeColor="text1"/>
        </w:rPr>
        <w:t xml:space="preserve">QRadar Advisor supports </w:t>
      </w:r>
      <w:r w:rsidR="00592E2A">
        <w:rPr>
          <w:color w:val="000000" w:themeColor="text1"/>
        </w:rPr>
        <w:t xml:space="preserve">three </w:t>
      </w:r>
      <w:r>
        <w:rPr>
          <w:color w:val="000000" w:themeColor="text1"/>
        </w:rPr>
        <w:t xml:space="preserve">return stages: </w:t>
      </w:r>
    </w:p>
    <w:p w14:paraId="04092E44" w14:textId="3A26838F" w:rsidR="00373F8B" w:rsidRPr="00823076" w:rsidRDefault="00373F8B" w:rsidP="00823076">
      <w:pPr>
        <w:pStyle w:val="ListBullet"/>
      </w:pPr>
      <w:r w:rsidRPr="00823076">
        <w:t xml:space="preserve">Stage1: </w:t>
      </w:r>
      <w:r w:rsidR="00D5690A" w:rsidRPr="00823076">
        <w:t>feature hunt</w:t>
      </w:r>
    </w:p>
    <w:p w14:paraId="6FA766A2" w14:textId="0DC3ABCB" w:rsidR="00373F8B" w:rsidRPr="00823076" w:rsidRDefault="00373F8B" w:rsidP="00823076">
      <w:pPr>
        <w:pStyle w:val="ListBullet"/>
      </w:pPr>
      <w:r w:rsidRPr="00823076">
        <w:t>Stage2:</w:t>
      </w:r>
      <w:r w:rsidR="00D5690A" w:rsidRPr="00823076">
        <w:t xml:space="preserve"> cognitive investigation</w:t>
      </w:r>
      <w:r w:rsidR="00A62978" w:rsidRPr="00823076">
        <w:t xml:space="preserve"> added on top of </w:t>
      </w:r>
      <w:r w:rsidR="00724C69" w:rsidRPr="00823076">
        <w:t>result of stage 1</w:t>
      </w:r>
    </w:p>
    <w:p w14:paraId="57F4AA42" w14:textId="26A255E7" w:rsidR="00373F8B" w:rsidRDefault="00373F8B" w:rsidP="00823076">
      <w:pPr>
        <w:pStyle w:val="ListBullet"/>
      </w:pPr>
      <w:r w:rsidRPr="00823076">
        <w:t>Stage3:</w:t>
      </w:r>
      <w:r>
        <w:t xml:space="preserve"> </w:t>
      </w:r>
      <w:r w:rsidR="00D5690A">
        <w:t>wider feature hunt</w:t>
      </w:r>
      <w:r w:rsidR="00724C69">
        <w:t xml:space="preserve"> added on top of result of stage 2</w:t>
      </w:r>
    </w:p>
    <w:p w14:paraId="226B447A" w14:textId="314517E0" w:rsidR="0079245F" w:rsidRDefault="00BC6AE3" w:rsidP="0079245F">
      <w:pPr>
        <w:pStyle w:val="BodyText"/>
        <w:keepNext/>
        <w:rPr>
          <w:color w:val="000000" w:themeColor="text1"/>
        </w:rPr>
      </w:pPr>
      <w:r>
        <w:rPr>
          <w:color w:val="000000" w:themeColor="text1"/>
        </w:rPr>
        <w:t>The u</w:t>
      </w:r>
      <w:r w:rsidR="0079245F">
        <w:rPr>
          <w:color w:val="000000" w:themeColor="text1"/>
        </w:rPr>
        <w:t xml:space="preserve">ser can specify </w:t>
      </w:r>
      <w:r>
        <w:rPr>
          <w:color w:val="000000" w:themeColor="text1"/>
        </w:rPr>
        <w:t xml:space="preserve">the desired return stage </w:t>
      </w:r>
      <w:r w:rsidR="0079245F">
        <w:rPr>
          <w:color w:val="000000" w:themeColor="text1"/>
        </w:rPr>
        <w:t>in the pre-process script of the example workflow.</w:t>
      </w:r>
    </w:p>
    <w:p w14:paraId="0E157973" w14:textId="42B1CCF5" w:rsidR="0079245F" w:rsidRDefault="00A66C35" w:rsidP="0079245F">
      <w:pPr>
        <w:pStyle w:val="BodyText"/>
        <w:keepNext/>
        <w:rPr>
          <w:color w:val="000000" w:themeColor="text1"/>
        </w:rPr>
      </w:pPr>
      <w:r>
        <w:rPr>
          <w:noProof/>
          <w:color w:val="000000" w:themeColor="text1"/>
          <w:lang w:eastAsia="zh-CN"/>
        </w:rPr>
        <w:drawing>
          <wp:inline distT="0" distB="0" distL="0" distR="0" wp14:anchorId="26AA7385" wp14:editId="5642729F">
            <wp:extent cx="5486400" cy="4232910"/>
            <wp:effectExtent l="152400" t="152400" r="361950" b="3581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stages.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C902D" w14:textId="240A32BF" w:rsidR="00DB2DD4" w:rsidRDefault="00455863" w:rsidP="0079245F">
      <w:pPr>
        <w:pStyle w:val="BodyText"/>
        <w:keepNext/>
        <w:rPr>
          <w:color w:val="000000" w:themeColor="text1"/>
        </w:rPr>
      </w:pPr>
      <w:r>
        <w:rPr>
          <w:color w:val="000000" w:themeColor="text1"/>
        </w:rPr>
        <w:t xml:space="preserve">The </w:t>
      </w:r>
      <w:r w:rsidR="00230EC8">
        <w:rPr>
          <w:color w:val="000000" w:themeColor="text1"/>
        </w:rPr>
        <w:t>search</w:t>
      </w:r>
      <w:r>
        <w:rPr>
          <w:color w:val="000000" w:themeColor="text1"/>
        </w:rPr>
        <w:t xml:space="preserve"> REST API of QRadar Advisor returns CTI information in Structured Threat Information Expression (STIX 2.0) format. It is normally a STIX bundle with STIX objects.  </w:t>
      </w:r>
      <w:r w:rsidR="00DB2DD4">
        <w:rPr>
          <w:color w:val="000000" w:themeColor="text1"/>
        </w:rPr>
        <w:t>Th</w:t>
      </w:r>
      <w:r w:rsidR="00230EC8">
        <w:rPr>
          <w:color w:val="000000" w:themeColor="text1"/>
        </w:rPr>
        <w:t>e</w:t>
      </w:r>
      <w:r w:rsidR="00DB2DD4">
        <w:rPr>
          <w:color w:val="000000" w:themeColor="text1"/>
        </w:rPr>
        <w:t xml:space="preserve"> function processes the STIX data and</w:t>
      </w:r>
      <w:r w:rsidR="00592E2A">
        <w:rPr>
          <w:color w:val="000000" w:themeColor="text1"/>
        </w:rPr>
        <w:t xml:space="preserve"> performs the following:</w:t>
      </w:r>
    </w:p>
    <w:p w14:paraId="344B2A72" w14:textId="6D0997EC" w:rsidR="00455863" w:rsidRDefault="00DB2DD4" w:rsidP="00823076">
      <w:pPr>
        <w:pStyle w:val="ListBullet"/>
      </w:pPr>
      <w:r>
        <w:t>Generate</w:t>
      </w:r>
      <w:r w:rsidR="00230EC8">
        <w:t>s</w:t>
      </w:r>
      <w:r>
        <w:t xml:space="preserve"> a HTML representation of the STIX data</w:t>
      </w:r>
    </w:p>
    <w:p w14:paraId="6190E2F2" w14:textId="24162A2E" w:rsidR="00DB2DD4" w:rsidRDefault="00DB2DD4" w:rsidP="00823076">
      <w:pPr>
        <w:pStyle w:val="ListBullet"/>
      </w:pPr>
      <w:r>
        <w:t>Extract</w:t>
      </w:r>
      <w:r w:rsidR="00230EC8">
        <w:t>s</w:t>
      </w:r>
      <w:r>
        <w:t xml:space="preserve"> observables from the STIX objects</w:t>
      </w:r>
    </w:p>
    <w:p w14:paraId="52807EF1" w14:textId="015CDA7E" w:rsidR="00DB2DD4" w:rsidRDefault="00DB2DD4" w:rsidP="00823076">
      <w:pPr>
        <w:pStyle w:val="ListBullet"/>
      </w:pPr>
      <w:r>
        <w:t>Generate</w:t>
      </w:r>
      <w:r w:rsidR="00230EC8">
        <w:t>s</w:t>
      </w:r>
      <w:r>
        <w:t xml:space="preserve"> a summary from the STIX data</w:t>
      </w:r>
    </w:p>
    <w:p w14:paraId="10E1C9E5" w14:textId="22AA44ED" w:rsidR="00DB2DD4" w:rsidRDefault="00DB2DD4" w:rsidP="00823076">
      <w:pPr>
        <w:pStyle w:val="BodyText"/>
        <w:rPr>
          <w:color w:val="000000" w:themeColor="text1"/>
        </w:rPr>
      </w:pPr>
      <w:r>
        <w:rPr>
          <w:color w:val="000000" w:themeColor="text1"/>
        </w:rPr>
        <w:t xml:space="preserve">The return </w:t>
      </w:r>
      <w:r w:rsidR="00230EC8">
        <w:rPr>
          <w:color w:val="000000" w:themeColor="text1"/>
        </w:rPr>
        <w:t xml:space="preserve">data </w:t>
      </w:r>
      <w:r>
        <w:rPr>
          <w:color w:val="000000" w:themeColor="text1"/>
        </w:rPr>
        <w:t xml:space="preserve">from this function includes the raw STIX data in </w:t>
      </w:r>
      <w:proofErr w:type="spellStart"/>
      <w:r>
        <w:rPr>
          <w:color w:val="000000" w:themeColor="text1"/>
        </w:rPr>
        <w:t>json</w:t>
      </w:r>
      <w:proofErr w:type="spellEnd"/>
      <w:r>
        <w:rPr>
          <w:color w:val="000000" w:themeColor="text1"/>
        </w:rPr>
        <w:t xml:space="preserve"> dictionary</w:t>
      </w:r>
      <w:r w:rsidR="00230EC8">
        <w:rPr>
          <w:color w:val="000000" w:themeColor="text1"/>
        </w:rPr>
        <w:t xml:space="preserve"> format</w:t>
      </w:r>
      <w:r>
        <w:rPr>
          <w:color w:val="000000" w:themeColor="text1"/>
        </w:rPr>
        <w:t xml:space="preserve">. </w:t>
      </w:r>
    </w:p>
    <w:p w14:paraId="41E32BAE" w14:textId="7ACF3995" w:rsidR="00DB2DD4" w:rsidRDefault="00DB2DD4" w:rsidP="00823076">
      <w:pPr>
        <w:pStyle w:val="BodyText"/>
        <w:keepNext/>
        <w:rPr>
          <w:color w:val="000000" w:themeColor="text1"/>
        </w:rPr>
      </w:pPr>
      <w:r>
        <w:rPr>
          <w:color w:val="000000" w:themeColor="text1"/>
        </w:rPr>
        <w:lastRenderedPageBreak/>
        <w:t xml:space="preserve">In the post-process script, the HTML representation is used to create a note. The observables are used to </w:t>
      </w:r>
      <w:r w:rsidR="00EB3CD1">
        <w:rPr>
          <w:color w:val="000000" w:themeColor="text1"/>
        </w:rPr>
        <w:t>populate the</w:t>
      </w:r>
      <w:r>
        <w:rPr>
          <w:color w:val="000000" w:themeColor="text1"/>
        </w:rPr>
        <w:t xml:space="preserve"> custom data table</w:t>
      </w:r>
      <w:r w:rsidR="00EB3CD1">
        <w:rPr>
          <w:color w:val="000000" w:themeColor="text1"/>
        </w:rPr>
        <w:t>,</w:t>
      </w:r>
      <w:r>
        <w:rPr>
          <w:color w:val="000000" w:themeColor="text1"/>
        </w:rPr>
        <w:t xml:space="preserve"> “</w:t>
      </w:r>
      <w:r w:rsidR="00EB3CD1">
        <w:rPr>
          <w:color w:val="000000" w:themeColor="text1"/>
        </w:rPr>
        <w:t>Watson Search with Local Context results</w:t>
      </w:r>
      <w:r>
        <w:rPr>
          <w:color w:val="000000" w:themeColor="text1"/>
        </w:rPr>
        <w:t>”</w:t>
      </w:r>
      <w:r w:rsidR="00EB3CD1">
        <w:rPr>
          <w:color w:val="000000" w:themeColor="text1"/>
        </w:rPr>
        <w:t>,</w:t>
      </w:r>
      <w:r>
        <w:rPr>
          <w:color w:val="000000" w:themeColor="text1"/>
        </w:rPr>
        <w:t xml:space="preserve"> </w:t>
      </w:r>
      <w:r w:rsidR="00EB3CD1">
        <w:rPr>
          <w:color w:val="000000" w:themeColor="text1"/>
        </w:rPr>
        <w:t>a</w:t>
      </w:r>
      <w:r>
        <w:rPr>
          <w:color w:val="000000" w:themeColor="text1"/>
        </w:rPr>
        <w:t xml:space="preserve">nd the summary is used to create a task. </w:t>
      </w:r>
      <w:r w:rsidR="008F6B95">
        <w:t>Note</w:t>
      </w:r>
      <w:r w:rsidR="00EB3CD1">
        <w:t xml:space="preserve"> that</w:t>
      </w:r>
      <w:r w:rsidR="008F6B95">
        <w:t xml:space="preserve"> the raw STIX data is accessible from the post-process script as </w:t>
      </w:r>
      <w:proofErr w:type="spellStart"/>
      <w:proofErr w:type="gramStart"/>
      <w:r w:rsidR="008F6B95">
        <w:t>results.stix</w:t>
      </w:r>
      <w:proofErr w:type="spellEnd"/>
      <w:proofErr w:type="gramEnd"/>
      <w:r w:rsidR="008F6B95">
        <w:t xml:space="preserve">, </w:t>
      </w:r>
      <w:r w:rsidR="00656A4F">
        <w:t>and can be parsed to</w:t>
      </w:r>
      <w:r w:rsidR="008F6B95">
        <w:t xml:space="preserve"> create custom code.</w:t>
      </w:r>
    </w:p>
    <w:p w14:paraId="430F91F8" w14:textId="7AE0F373" w:rsidR="00DB2DD4" w:rsidRDefault="007D1C09" w:rsidP="00823076">
      <w:pPr>
        <w:pStyle w:val="BodyText"/>
        <w:rPr>
          <w:color w:val="000000" w:themeColor="text1"/>
        </w:rPr>
      </w:pPr>
      <w:r>
        <w:rPr>
          <w:noProof/>
          <w:color w:val="000000" w:themeColor="text1"/>
          <w:lang w:eastAsia="zh-CN"/>
        </w:rPr>
        <w:drawing>
          <wp:inline distT="0" distB="0" distL="0" distR="0" wp14:anchorId="2C8DDEC7" wp14:editId="3306EEE8">
            <wp:extent cx="5486400" cy="4368800"/>
            <wp:effectExtent l="152400" t="152400" r="361950" b="355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post proces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36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C037DA" w14:textId="6429A0D0" w:rsidR="001E3880" w:rsidRDefault="00844728" w:rsidP="00DB2DD4">
      <w:pPr>
        <w:pStyle w:val="BodyText"/>
        <w:keepNext/>
        <w:rPr>
          <w:color w:val="000000" w:themeColor="text1"/>
        </w:rPr>
      </w:pPr>
      <w:r>
        <w:rPr>
          <w:color w:val="000000" w:themeColor="text1"/>
        </w:rPr>
        <w:lastRenderedPageBreak/>
        <w:t>In the following example, a User Account artifact was added to an incident with value “</w:t>
      </w:r>
      <w:proofErr w:type="spellStart"/>
      <w:r>
        <w:rPr>
          <w:color w:val="000000" w:themeColor="text1"/>
        </w:rPr>
        <w:t>jsmith</w:t>
      </w:r>
      <w:proofErr w:type="spellEnd"/>
      <w:r>
        <w:rPr>
          <w:color w:val="000000" w:themeColor="text1"/>
        </w:rPr>
        <w:t xml:space="preserve">”. </w:t>
      </w:r>
      <w:r w:rsidR="001E3880">
        <w:rPr>
          <w:color w:val="000000" w:themeColor="text1"/>
        </w:rPr>
        <w:t>The u</w:t>
      </w:r>
      <w:r>
        <w:rPr>
          <w:color w:val="000000" w:themeColor="text1"/>
        </w:rPr>
        <w:t xml:space="preserve">ser can then select </w:t>
      </w:r>
      <w:r w:rsidR="001E3880">
        <w:rPr>
          <w:color w:val="000000" w:themeColor="text1"/>
        </w:rPr>
        <w:t>Watson Search with Local Context</w:t>
      </w:r>
      <w:r>
        <w:rPr>
          <w:color w:val="000000" w:themeColor="text1"/>
        </w:rPr>
        <w:t xml:space="preserve"> from the artifact menu</w:t>
      </w:r>
      <w:r w:rsidR="001E3880">
        <w:rPr>
          <w:color w:val="000000" w:themeColor="text1"/>
        </w:rPr>
        <w:t xml:space="preserve"> to search QRadar Advisor for the observable.</w:t>
      </w:r>
    </w:p>
    <w:p w14:paraId="0C553556" w14:textId="2C0B3271" w:rsidR="00844728" w:rsidRDefault="00210186" w:rsidP="00823076">
      <w:pPr>
        <w:pStyle w:val="BodyText"/>
        <w:rPr>
          <w:color w:val="000000" w:themeColor="text1"/>
        </w:rPr>
      </w:pPr>
      <w:r>
        <w:rPr>
          <w:noProof/>
          <w:color w:val="000000" w:themeColor="text1"/>
          <w:lang w:eastAsia="zh-CN"/>
        </w:rPr>
        <w:drawing>
          <wp:inline distT="0" distB="0" distL="0" distR="0" wp14:anchorId="3D30DC2D" wp14:editId="0A7968CA">
            <wp:extent cx="5486400" cy="2928620"/>
            <wp:effectExtent l="152400" t="152400" r="361950" b="3670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wslc user.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D0D92" w14:textId="3EA2B1FA" w:rsidR="00255B1E" w:rsidRDefault="00255B1E" w:rsidP="00823076">
      <w:pPr>
        <w:pStyle w:val="BodyText"/>
        <w:rPr>
          <w:color w:val="000000" w:themeColor="text1"/>
        </w:rPr>
      </w:pPr>
      <w:r>
        <w:rPr>
          <w:color w:val="000000" w:themeColor="text1"/>
        </w:rPr>
        <w:t xml:space="preserve">Please note that both Watson Search and Watson Search with Local Context </w:t>
      </w:r>
      <w:r w:rsidR="00F82684">
        <w:rPr>
          <w:color w:val="000000" w:themeColor="text1"/>
        </w:rPr>
        <w:t>perform que</w:t>
      </w:r>
      <w:r w:rsidR="00D44383">
        <w:rPr>
          <w:color w:val="000000" w:themeColor="text1"/>
        </w:rPr>
        <w:t>ries for information</w:t>
      </w:r>
      <w:r>
        <w:rPr>
          <w:color w:val="000000" w:themeColor="text1"/>
        </w:rPr>
        <w:t xml:space="preserve"> about an indicator. Therefore, only those artifacts that can be mapped into indicators are supported. The types of artifacts that can be searched include:</w:t>
      </w:r>
    </w:p>
    <w:p w14:paraId="13E7641F" w14:textId="150480BC" w:rsidR="00255B1E" w:rsidRDefault="00255B1E" w:rsidP="00823076">
      <w:pPr>
        <w:pStyle w:val="ListBullet"/>
      </w:pPr>
      <w:r>
        <w:t>DNS Name</w:t>
      </w:r>
    </w:p>
    <w:p w14:paraId="318D4E60" w14:textId="5E4293CC" w:rsidR="00255B1E" w:rsidRDefault="00255B1E" w:rsidP="00823076">
      <w:pPr>
        <w:pStyle w:val="ListBullet"/>
      </w:pPr>
      <w:r>
        <w:t>Malware SHA-256 Hash</w:t>
      </w:r>
    </w:p>
    <w:p w14:paraId="68CB6730" w14:textId="43ADCE8B" w:rsidR="00255B1E" w:rsidRDefault="00255B1E" w:rsidP="00823076">
      <w:pPr>
        <w:pStyle w:val="ListBullet"/>
      </w:pPr>
      <w:r>
        <w:t>Malware SHA-1 Hash</w:t>
      </w:r>
    </w:p>
    <w:p w14:paraId="3B2CE083" w14:textId="1A18E70D" w:rsidR="00255B1E" w:rsidRDefault="00255B1E" w:rsidP="00823076">
      <w:pPr>
        <w:pStyle w:val="ListBullet"/>
      </w:pPr>
      <w:r>
        <w:t>Malware MD5 Hash</w:t>
      </w:r>
    </w:p>
    <w:p w14:paraId="7DD972E0" w14:textId="553FE1E8" w:rsidR="00255B1E" w:rsidRDefault="00255B1E" w:rsidP="00823076">
      <w:pPr>
        <w:pStyle w:val="ListBullet"/>
      </w:pPr>
      <w:r>
        <w:t>IP Address</w:t>
      </w:r>
    </w:p>
    <w:p w14:paraId="486491F3" w14:textId="03980BA1" w:rsidR="00255B1E" w:rsidRDefault="00255B1E" w:rsidP="00823076">
      <w:pPr>
        <w:pStyle w:val="ListBullet"/>
      </w:pPr>
      <w:r>
        <w:t>URL</w:t>
      </w:r>
    </w:p>
    <w:p w14:paraId="0ECA57D4" w14:textId="34C07249" w:rsidR="00255B1E" w:rsidRDefault="00255B1E" w:rsidP="00823076">
      <w:pPr>
        <w:pStyle w:val="ListBullet"/>
      </w:pPr>
      <w:r>
        <w:t>User Account</w:t>
      </w:r>
    </w:p>
    <w:p w14:paraId="7B02C805" w14:textId="414461DF" w:rsidR="00255B1E" w:rsidRDefault="00255B1E" w:rsidP="00823076">
      <w:pPr>
        <w:pStyle w:val="BodyText"/>
        <w:rPr>
          <w:color w:val="000000" w:themeColor="text1"/>
        </w:rPr>
      </w:pPr>
      <w:r>
        <w:rPr>
          <w:color w:val="000000" w:themeColor="text1"/>
        </w:rPr>
        <w:t>The menu items for Watson Search and Watson Search with Local Context are only shown for the artifact types listed above.</w:t>
      </w:r>
    </w:p>
    <w:p w14:paraId="7A005D94" w14:textId="298A3710" w:rsidR="007A08A8" w:rsidRDefault="00844728" w:rsidP="00DB2DD4">
      <w:pPr>
        <w:pStyle w:val="BodyText"/>
        <w:keepNext/>
        <w:rPr>
          <w:color w:val="000000" w:themeColor="text1"/>
        </w:rPr>
      </w:pPr>
      <w:r>
        <w:rPr>
          <w:color w:val="000000" w:themeColor="text1"/>
        </w:rPr>
        <w:lastRenderedPageBreak/>
        <w:t>Note that a full search like this could take up to 15 minutes. Once it is completed, t</w:t>
      </w:r>
      <w:r w:rsidR="007A08A8">
        <w:rPr>
          <w:color w:val="000000" w:themeColor="text1"/>
        </w:rPr>
        <w:t>he note created for this indicator can be viewed from the Note</w:t>
      </w:r>
      <w:r w:rsidR="00A66C35">
        <w:rPr>
          <w:color w:val="000000" w:themeColor="text1"/>
        </w:rPr>
        <w:t>s</w:t>
      </w:r>
      <w:r w:rsidR="007A08A8">
        <w:rPr>
          <w:color w:val="000000" w:themeColor="text1"/>
        </w:rPr>
        <w:t xml:space="preserve"> tab of this incident.</w:t>
      </w:r>
    </w:p>
    <w:p w14:paraId="42E58188" w14:textId="449ADB96" w:rsidR="007A08A8" w:rsidRDefault="00A66C35" w:rsidP="00DB2DD4">
      <w:pPr>
        <w:pStyle w:val="BodyText"/>
        <w:keepNext/>
        <w:rPr>
          <w:color w:val="000000" w:themeColor="text1"/>
        </w:rPr>
      </w:pPr>
      <w:r>
        <w:rPr>
          <w:noProof/>
          <w:color w:val="000000" w:themeColor="text1"/>
          <w:lang w:eastAsia="zh-CN"/>
        </w:rPr>
        <w:drawing>
          <wp:inline distT="0" distB="0" distL="0" distR="0" wp14:anchorId="263C6A05" wp14:editId="7818CC23">
            <wp:extent cx="5486400" cy="5165090"/>
            <wp:effectExtent l="152400" t="152400" r="361950" b="3594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wslc notes.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165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5B536" w14:textId="6CAA15A3" w:rsidR="00C75FC9" w:rsidRDefault="00C75FC9" w:rsidP="00DB2DD4">
      <w:pPr>
        <w:pStyle w:val="BodyText"/>
        <w:keepNext/>
        <w:rPr>
          <w:color w:val="000000" w:themeColor="text1"/>
        </w:rPr>
      </w:pPr>
      <w:r>
        <w:rPr>
          <w:color w:val="000000" w:themeColor="text1"/>
        </w:rPr>
        <w:t xml:space="preserve">Please note that the icons shown in the above note </w:t>
      </w:r>
      <w:r w:rsidR="00E0384A">
        <w:rPr>
          <w:color w:val="000000" w:themeColor="text1"/>
        </w:rPr>
        <w:t>use external</w:t>
      </w:r>
      <w:r w:rsidR="00C64005">
        <w:rPr>
          <w:color w:val="000000" w:themeColor="text1"/>
        </w:rPr>
        <w:t xml:space="preserve"> </w:t>
      </w:r>
      <w:r w:rsidR="00315D94">
        <w:rPr>
          <w:color w:val="000000" w:themeColor="text1"/>
        </w:rPr>
        <w:t xml:space="preserve">URL </w:t>
      </w:r>
      <w:r w:rsidR="00C64005">
        <w:rPr>
          <w:color w:val="000000" w:themeColor="text1"/>
        </w:rPr>
        <w:t>referencing</w:t>
      </w:r>
      <w:r w:rsidR="00E0384A">
        <w:rPr>
          <w:color w:val="000000" w:themeColor="text1"/>
        </w:rPr>
        <w:t xml:space="preserve"> to the official site for STIX2 </w:t>
      </w:r>
      <w:r w:rsidR="00B7438F">
        <w:rPr>
          <w:color w:val="000000" w:themeColor="text1"/>
        </w:rPr>
        <w:t xml:space="preserve">icons </w:t>
      </w:r>
      <w:r w:rsidR="00E0384A">
        <w:rPr>
          <w:color w:val="000000" w:themeColor="text1"/>
        </w:rPr>
        <w:t>(</w:t>
      </w:r>
      <w:r w:rsidR="00C64005" w:rsidRPr="00C64005">
        <w:rPr>
          <w:color w:val="000000" w:themeColor="text1"/>
        </w:rPr>
        <w:t>https://raw.githubusercontent.com/freetaxii</w:t>
      </w:r>
      <w:r w:rsidR="00C64005">
        <w:rPr>
          <w:color w:val="000000" w:themeColor="text1"/>
        </w:rPr>
        <w:t>)</w:t>
      </w:r>
      <w:r w:rsidR="00E0384A">
        <w:rPr>
          <w:color w:val="000000" w:themeColor="text1"/>
        </w:rPr>
        <w:t xml:space="preserve">. </w:t>
      </w:r>
      <w:r w:rsidR="00B7438F">
        <w:rPr>
          <w:color w:val="000000" w:themeColor="text1"/>
        </w:rPr>
        <w:t>Therefore, those icons are shown only if the Resilient platform can access the above website.</w:t>
      </w:r>
    </w:p>
    <w:p w14:paraId="1CD0BA8A" w14:textId="744752DA" w:rsidR="00FC2FC7" w:rsidRDefault="00FC2FC7" w:rsidP="00823076">
      <w:pPr>
        <w:pStyle w:val="BodyText"/>
        <w:rPr>
          <w:color w:val="000000" w:themeColor="text1"/>
        </w:rPr>
      </w:pPr>
      <w:r>
        <w:rPr>
          <w:color w:val="000000" w:themeColor="text1"/>
        </w:rPr>
        <w:t xml:space="preserve">Also note that some indicators have a link icon at the end. These indicators are basically placeholders for the other (real) indicators with the same value. Think of them as symbolic links in a folder tree. </w:t>
      </w:r>
    </w:p>
    <w:p w14:paraId="767809E0" w14:textId="1F4F8876" w:rsidR="00844728" w:rsidRDefault="00844728" w:rsidP="00DB2DD4">
      <w:pPr>
        <w:pStyle w:val="BodyText"/>
        <w:keepNext/>
        <w:rPr>
          <w:color w:val="000000" w:themeColor="text1"/>
        </w:rPr>
      </w:pPr>
      <w:r>
        <w:rPr>
          <w:color w:val="000000" w:themeColor="text1"/>
        </w:rPr>
        <w:lastRenderedPageBreak/>
        <w:t xml:space="preserve">The data table can be viewed if </w:t>
      </w:r>
      <w:r w:rsidR="00A66C35">
        <w:rPr>
          <w:color w:val="000000" w:themeColor="text1"/>
        </w:rPr>
        <w:t xml:space="preserve">the </w:t>
      </w:r>
      <w:r>
        <w:rPr>
          <w:color w:val="000000" w:themeColor="text1"/>
        </w:rPr>
        <w:t>user adds the “</w:t>
      </w:r>
      <w:r w:rsidR="00A66C35">
        <w:rPr>
          <w:color w:val="000000" w:themeColor="text1"/>
        </w:rPr>
        <w:t>Watson Search with Local Context results</w:t>
      </w:r>
      <w:r>
        <w:rPr>
          <w:color w:val="000000" w:themeColor="text1"/>
        </w:rPr>
        <w:t>” data table into one tab of an incident.</w:t>
      </w:r>
      <w:r w:rsidR="0055055C">
        <w:rPr>
          <w:color w:val="000000" w:themeColor="text1"/>
        </w:rPr>
        <w:t xml:space="preserve"> Note that this package includes a rule</w:t>
      </w:r>
      <w:r w:rsidR="00315D94">
        <w:rPr>
          <w:color w:val="000000" w:themeColor="text1"/>
        </w:rPr>
        <w:t>,</w:t>
      </w:r>
      <w:r w:rsidR="0055055C">
        <w:rPr>
          <w:color w:val="000000" w:themeColor="text1"/>
        </w:rPr>
        <w:t xml:space="preserve"> “</w:t>
      </w:r>
      <w:r w:rsidR="00880169">
        <w:rPr>
          <w:color w:val="000000" w:themeColor="text1"/>
        </w:rPr>
        <w:t>Create Artifact (Watson Search with Local Context)</w:t>
      </w:r>
      <w:r w:rsidR="0055055C">
        <w:rPr>
          <w:color w:val="000000" w:themeColor="text1"/>
        </w:rPr>
        <w:t>”, which is added to the “</w:t>
      </w:r>
      <w:r w:rsidR="00880169">
        <w:rPr>
          <w:color w:val="000000" w:themeColor="text1"/>
        </w:rPr>
        <w:t>Watson Search with Local Context results</w:t>
      </w:r>
      <w:r w:rsidR="0055055C">
        <w:rPr>
          <w:color w:val="000000" w:themeColor="text1"/>
        </w:rPr>
        <w:t xml:space="preserve">” data table. </w:t>
      </w:r>
      <w:r w:rsidR="00880169">
        <w:rPr>
          <w:color w:val="000000" w:themeColor="text1"/>
        </w:rPr>
        <w:t>This enables the user to</w:t>
      </w:r>
      <w:r w:rsidR="0055055C">
        <w:rPr>
          <w:color w:val="000000" w:themeColor="text1"/>
        </w:rPr>
        <w:t xml:space="preserve"> create an artifact based on a selected row from this data</w:t>
      </w:r>
      <w:r w:rsidR="00C64005">
        <w:rPr>
          <w:color w:val="000000" w:themeColor="text1"/>
        </w:rPr>
        <w:t xml:space="preserve"> </w:t>
      </w:r>
      <w:r w:rsidR="0055055C">
        <w:rPr>
          <w:color w:val="000000" w:themeColor="text1"/>
        </w:rPr>
        <w:t>table</w:t>
      </w:r>
      <w:r w:rsidR="00005AF3">
        <w:rPr>
          <w:color w:val="000000" w:themeColor="text1"/>
        </w:rPr>
        <w:t xml:space="preserve"> as shown below</w:t>
      </w:r>
      <w:r w:rsidR="0055055C">
        <w:rPr>
          <w:color w:val="000000" w:themeColor="text1"/>
        </w:rPr>
        <w:t>.</w:t>
      </w:r>
    </w:p>
    <w:p w14:paraId="6525B0A8" w14:textId="118F6307" w:rsidR="007A08A8" w:rsidRDefault="00880169" w:rsidP="00823076">
      <w:pPr>
        <w:pStyle w:val="BodyText"/>
        <w:rPr>
          <w:color w:val="000000" w:themeColor="text1"/>
        </w:rPr>
      </w:pPr>
      <w:r>
        <w:rPr>
          <w:noProof/>
          <w:color w:val="000000" w:themeColor="text1"/>
          <w:lang w:eastAsia="zh-CN"/>
        </w:rPr>
        <w:drawing>
          <wp:inline distT="0" distB="0" distL="0" distR="0" wp14:anchorId="61CE57E5" wp14:editId="148C0846">
            <wp:extent cx="5486400" cy="2671445"/>
            <wp:effectExtent l="152400" t="152400" r="361950" b="357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table script.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71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28E7C" w14:textId="474A238C" w:rsidR="00844728" w:rsidRDefault="005C1815" w:rsidP="00DB2DD4">
      <w:pPr>
        <w:pStyle w:val="BodyText"/>
        <w:keepNext/>
        <w:rPr>
          <w:color w:val="000000" w:themeColor="text1"/>
        </w:rPr>
      </w:pPr>
      <w:r>
        <w:rPr>
          <w:color w:val="000000" w:themeColor="text1"/>
        </w:rPr>
        <w:lastRenderedPageBreak/>
        <w:t>The newly created</w:t>
      </w:r>
      <w:r w:rsidR="00845940">
        <w:rPr>
          <w:color w:val="000000" w:themeColor="text1"/>
        </w:rPr>
        <w:t xml:space="preserve"> task can be viewed from the Task</w:t>
      </w:r>
      <w:r w:rsidR="00880169">
        <w:rPr>
          <w:color w:val="000000" w:themeColor="text1"/>
        </w:rPr>
        <w:t>s</w:t>
      </w:r>
      <w:r>
        <w:rPr>
          <w:color w:val="000000" w:themeColor="text1"/>
        </w:rPr>
        <w:t xml:space="preserve"> tab.</w:t>
      </w:r>
    </w:p>
    <w:p w14:paraId="1D5090DF" w14:textId="77E976C8" w:rsidR="00844728" w:rsidRDefault="005C1815" w:rsidP="00DB2DD4">
      <w:pPr>
        <w:pStyle w:val="BodyText"/>
        <w:keepNext/>
        <w:rPr>
          <w:color w:val="000000" w:themeColor="text1"/>
        </w:rPr>
      </w:pPr>
      <w:r>
        <w:rPr>
          <w:noProof/>
          <w:color w:val="000000" w:themeColor="text1"/>
          <w:lang w:eastAsia="zh-CN"/>
        </w:rPr>
        <w:drawing>
          <wp:inline distT="0" distB="0" distL="0" distR="0" wp14:anchorId="2CB3DDC9" wp14:editId="263F6434">
            <wp:extent cx="5486400" cy="3488055"/>
            <wp:effectExtent l="152400" t="152400" r="361950" b="3600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5AAAC3" w14:textId="44D6BAB1" w:rsidR="003A6C00" w:rsidRDefault="003A6C00" w:rsidP="003A6C00">
      <w:pPr>
        <w:pStyle w:val="BodyText"/>
      </w:pPr>
      <w:r>
        <w:t xml:space="preserve">Since </w:t>
      </w:r>
      <w:r w:rsidR="009C3268">
        <w:t>Watson Search with Local Context</w:t>
      </w:r>
      <w:r>
        <w:t xml:space="preserve">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1951"/>
        <w:gridCol w:w="6679"/>
      </w:tblGrid>
      <w:tr w:rsidR="003A6C00" w:rsidRPr="00315D94" w14:paraId="01AC95F6" w14:textId="77777777" w:rsidTr="00823076">
        <w:tc>
          <w:tcPr>
            <w:tcW w:w="1882" w:type="dxa"/>
            <w:shd w:val="clear" w:color="auto" w:fill="C2D69B" w:themeFill="accent3" w:themeFillTint="99"/>
          </w:tcPr>
          <w:p w14:paraId="2855EE9C" w14:textId="77777777" w:rsidR="003A6C00" w:rsidRPr="00823076" w:rsidRDefault="003A6C00" w:rsidP="008F1FB7">
            <w:pPr>
              <w:pStyle w:val="BodyText"/>
              <w:rPr>
                <w:b/>
              </w:rPr>
            </w:pPr>
            <w:r w:rsidRPr="00823076">
              <w:rPr>
                <w:b/>
              </w:rPr>
              <w:t>Setting</w:t>
            </w:r>
          </w:p>
        </w:tc>
        <w:tc>
          <w:tcPr>
            <w:tcW w:w="6748" w:type="dxa"/>
            <w:shd w:val="clear" w:color="auto" w:fill="C2D69B" w:themeFill="accent3" w:themeFillTint="99"/>
          </w:tcPr>
          <w:p w14:paraId="03AF9325" w14:textId="77777777" w:rsidR="003A6C00" w:rsidRPr="00823076" w:rsidRDefault="003A6C00" w:rsidP="008F1FB7">
            <w:pPr>
              <w:pStyle w:val="BodyText"/>
              <w:rPr>
                <w:b/>
              </w:rPr>
            </w:pPr>
            <w:r w:rsidRPr="00823076">
              <w:rPr>
                <w:b/>
              </w:rPr>
              <w:t>Explanation</w:t>
            </w:r>
          </w:p>
        </w:tc>
      </w:tr>
      <w:tr w:rsidR="003A6C00" w14:paraId="465E6D01" w14:textId="77777777" w:rsidTr="008F1FB7">
        <w:tc>
          <w:tcPr>
            <w:tcW w:w="1882" w:type="dxa"/>
          </w:tcPr>
          <w:p w14:paraId="5501B597" w14:textId="25957597" w:rsidR="003A6C00" w:rsidRDefault="003A6C00" w:rsidP="008F1FB7">
            <w:pPr>
              <w:pStyle w:val="BodyText"/>
            </w:pPr>
            <w:proofErr w:type="spellStart"/>
            <w:r>
              <w:t>full_search_timeout</w:t>
            </w:r>
            <w:proofErr w:type="spellEnd"/>
          </w:p>
        </w:tc>
        <w:tc>
          <w:tcPr>
            <w:tcW w:w="6748" w:type="dxa"/>
          </w:tcPr>
          <w:p w14:paraId="3DA036AD" w14:textId="04BCB7A6" w:rsidR="003A6C00" w:rsidRDefault="003A6C00" w:rsidP="008F1FB7">
            <w:pPr>
              <w:pStyle w:val="BodyText"/>
            </w:pPr>
            <w:r>
              <w:t xml:space="preserve">Timeout in seconds. It is the time the function waits for the result returned from QRadar Advisor. It is </w:t>
            </w:r>
            <w:proofErr w:type="gramStart"/>
            <w:r>
              <w:t>optional, and</w:t>
            </w:r>
            <w:proofErr w:type="gramEnd"/>
            <w:r>
              <w:t xml:space="preserve"> defaulted to 1200 seconds if absent.</w:t>
            </w:r>
          </w:p>
        </w:tc>
      </w:tr>
      <w:tr w:rsidR="003A6C00" w14:paraId="1FD5798C" w14:textId="77777777" w:rsidTr="008F1FB7">
        <w:trPr>
          <w:trHeight w:val="395"/>
        </w:trPr>
        <w:tc>
          <w:tcPr>
            <w:tcW w:w="1882" w:type="dxa"/>
          </w:tcPr>
          <w:p w14:paraId="2F889741" w14:textId="3F4C8965" w:rsidR="003A6C00" w:rsidRDefault="003A6C00" w:rsidP="008F1FB7">
            <w:pPr>
              <w:pStyle w:val="BodyText"/>
            </w:pPr>
            <w:proofErr w:type="spellStart"/>
            <w:r>
              <w:t>full_search_period</w:t>
            </w:r>
            <w:proofErr w:type="spellEnd"/>
          </w:p>
        </w:tc>
        <w:tc>
          <w:tcPr>
            <w:tcW w:w="6748" w:type="dxa"/>
          </w:tcPr>
          <w:p w14:paraId="261F74ED" w14:textId="77777777" w:rsidR="003A6C00" w:rsidRDefault="003A6C00" w:rsidP="008F1FB7">
            <w:pPr>
              <w:pStyle w:val="BodyText"/>
            </w:pPr>
            <w:r>
              <w:t xml:space="preserve">In seconds. It specifies how often the function checks the search status. It is </w:t>
            </w:r>
            <w:proofErr w:type="gramStart"/>
            <w:r>
              <w:t>optional, and</w:t>
            </w:r>
            <w:proofErr w:type="gramEnd"/>
            <w:r>
              <w:t xml:space="preserve"> defaulted to 5 seconds if absent.</w:t>
            </w:r>
          </w:p>
        </w:tc>
      </w:tr>
    </w:tbl>
    <w:p w14:paraId="1F617126" w14:textId="624F3591" w:rsidR="00CA6E85" w:rsidRDefault="00CA6E85">
      <w:pPr>
        <w:pStyle w:val="Heading20"/>
      </w:pPr>
      <w:bookmarkStart w:id="146" w:name="_Toc510253273"/>
      <w:bookmarkEnd w:id="121"/>
      <w:del w:id="147" w:author="Yongjian Feng" w:date="2019-02-20T08:18:00Z">
        <w:r w:rsidDel="008F1FB7">
          <w:lastRenderedPageBreak/>
          <w:delText>qradar_advisor_quick_search:</w:delText>
        </w:r>
      </w:del>
      <w:ins w:id="148" w:author="Yongjian Feng" w:date="2019-02-20T08:18:00Z">
        <w:r w:rsidR="008F1FB7">
          <w:t>Exa</w:t>
        </w:r>
      </w:ins>
      <w:ins w:id="149" w:author="Yongjian Feng" w:date="2019-02-20T08:19:00Z">
        <w:r w:rsidR="008F1FB7">
          <w:t xml:space="preserve">mple </w:t>
        </w:r>
        <w:proofErr w:type="gramStart"/>
        <w:r w:rsidR="008F1FB7">
          <w:t xml:space="preserve">of </w:t>
        </w:r>
      </w:ins>
      <w:r>
        <w:t xml:space="preserve"> </w:t>
      </w:r>
      <w:r w:rsidR="004B3C43">
        <w:t>Watson</w:t>
      </w:r>
      <w:proofErr w:type="gramEnd"/>
      <w:r w:rsidR="004B3C43">
        <w:t xml:space="preserve"> Search</w:t>
      </w:r>
    </w:p>
    <w:p w14:paraId="44A7D3ED" w14:textId="1A579E05" w:rsidR="00CA6E85" w:rsidRDefault="008F1FB7" w:rsidP="00823076">
      <w:pPr>
        <w:pStyle w:val="BodyText"/>
        <w:keepNext/>
      </w:pPr>
      <w:ins w:id="150" w:author="Yongjian Feng" w:date="2019-02-20T08:20:00Z">
        <w:r>
          <w:t xml:space="preserve">This example workflow </w:t>
        </w:r>
      </w:ins>
      <w:ins w:id="151" w:author="Yongjian Feng" w:date="2019-02-20T08:21:00Z">
        <w:r>
          <w:t>invokes</w:t>
        </w:r>
      </w:ins>
      <w:ins w:id="152" w:author="Yongjian Feng" w:date="2019-02-20T08:20:00Z">
        <w:r>
          <w:t xml:space="preserve"> the function “</w:t>
        </w:r>
      </w:ins>
      <w:r w:rsidR="004B3C43">
        <w:t>Watson Search</w:t>
      </w:r>
      <w:ins w:id="153" w:author="Yongjian Feng" w:date="2019-02-20T08:20:00Z">
        <w:r>
          <w:t>”</w:t>
        </w:r>
      </w:ins>
      <w:ins w:id="154" w:author="Yongjian Feng" w:date="2019-02-20T08:21:00Z">
        <w:r>
          <w:t>. The function</w:t>
        </w:r>
      </w:ins>
      <w:r w:rsidR="00CA6E85">
        <w:t xml:space="preserve"> calls the QRadar Advisor REST API to perform a quick search on an indicator. </w:t>
      </w:r>
    </w:p>
    <w:p w14:paraId="4F92FFA3" w14:textId="6180BCEE" w:rsidR="00CA6E85" w:rsidRDefault="00CA6E85" w:rsidP="00823076">
      <w:pPr>
        <w:pStyle w:val="BodyText"/>
        <w:keepNext/>
      </w:pPr>
      <w:r>
        <w:t>To use th</w:t>
      </w:r>
      <w:ins w:id="155" w:author="Yongjian Feng" w:date="2019-02-20T08:21:00Z">
        <w:r w:rsidR="000121EA">
          <w:t>is</w:t>
        </w:r>
      </w:ins>
      <w:del w:id="156" w:author="Yongjian Feng" w:date="2019-02-20T08:21:00Z">
        <w:r w:rsidDel="000121EA">
          <w:delText>e</w:delText>
        </w:r>
      </w:del>
      <w:r>
        <w:t xml:space="preserve"> example workflow</w:t>
      </w:r>
      <w:del w:id="157" w:author="Yongjian Feng" w:date="2019-02-20T08:21:00Z">
        <w:r w:rsidDel="000121EA">
          <w:delText xml:space="preserve"> for this function</w:delText>
        </w:r>
      </w:del>
      <w:r>
        <w:t xml:space="preserve">, </w:t>
      </w:r>
      <w:r w:rsidR="008E257F">
        <w:t xml:space="preserve">the </w:t>
      </w:r>
      <w:r>
        <w:t>user create</w:t>
      </w:r>
      <w:r w:rsidR="004B3C43">
        <w:t>s</w:t>
      </w:r>
      <w:r>
        <w:t xml:space="preserve"> an incident and then adds an artifact with the </w:t>
      </w:r>
      <w:r w:rsidR="008E257F">
        <w:t xml:space="preserve">desired artifact </w:t>
      </w:r>
      <w:r>
        <w:t xml:space="preserve">type as shown in the </w:t>
      </w:r>
      <w:r w:rsidR="004B3C43">
        <w:t>Watson Search with Local Context</w:t>
      </w:r>
      <w:r>
        <w:t xml:space="preserve"> function. </w:t>
      </w:r>
    </w:p>
    <w:p w14:paraId="67485287" w14:textId="3F142A1E" w:rsidR="00CA6E85" w:rsidRDefault="00CA6E85" w:rsidP="00823076">
      <w:pPr>
        <w:pStyle w:val="BodyText"/>
        <w:keepNext/>
      </w:pPr>
      <w:r>
        <w:t xml:space="preserve">The QRadar Advisor REST API for </w:t>
      </w:r>
      <w:r w:rsidR="004B3C43">
        <w:t>Watson Search</w:t>
      </w:r>
      <w:r>
        <w:t xml:space="preserve"> returns </w:t>
      </w:r>
      <w:r w:rsidR="008E257F">
        <w:t xml:space="preserve">data </w:t>
      </w:r>
      <w:r>
        <w:t xml:space="preserve">in </w:t>
      </w:r>
      <w:proofErr w:type="spellStart"/>
      <w:r>
        <w:t>json</w:t>
      </w:r>
      <w:proofErr w:type="spellEnd"/>
      <w:r>
        <w:t xml:space="preserve"> format. The </w:t>
      </w:r>
      <w:proofErr w:type="spellStart"/>
      <w:r>
        <w:t>json</w:t>
      </w:r>
      <w:proofErr w:type="spellEnd"/>
      <w:r>
        <w:t xml:space="preserve"> dictionary contains two lists, one for </w:t>
      </w:r>
      <w:proofErr w:type="spellStart"/>
      <w:r>
        <w:t>suspicious_observables</w:t>
      </w:r>
      <w:proofErr w:type="spellEnd"/>
      <w:r>
        <w:t xml:space="preserve">, and the other for </w:t>
      </w:r>
      <w:proofErr w:type="spellStart"/>
      <w:r>
        <w:t>other_observables</w:t>
      </w:r>
      <w:proofErr w:type="spellEnd"/>
      <w:r>
        <w:t>. In the post-process script</w:t>
      </w:r>
      <w:r w:rsidR="008A272A">
        <w:t xml:space="preserve"> of this example workflow</w:t>
      </w:r>
      <w:r>
        <w:t xml:space="preserve">, the </w:t>
      </w:r>
      <w:proofErr w:type="spellStart"/>
      <w:r>
        <w:t>suspicious_observables</w:t>
      </w:r>
      <w:proofErr w:type="spellEnd"/>
      <w:r>
        <w:t xml:space="preserve"> are mapped to default </w:t>
      </w:r>
      <w:r w:rsidR="004B3C43">
        <w:t>artifact types</w:t>
      </w:r>
      <w:r>
        <w:t>, using a dictionary defined there.</w:t>
      </w:r>
      <w:r w:rsidR="004B3C43" w:rsidDel="004B3C43">
        <w:t xml:space="preserve"> </w:t>
      </w:r>
      <w:r w:rsidR="004B3C43">
        <w:t>The user can easily map observables to custom artifacts by modifying the dictionary mapping.</w:t>
      </w:r>
    </w:p>
    <w:p w14:paraId="34818E73" w14:textId="326D9B95" w:rsidR="00CA6E85" w:rsidRDefault="00CA6E85" w:rsidP="00823076">
      <w:pPr>
        <w:pStyle w:val="BodyText"/>
        <w:keepNext/>
      </w:pPr>
      <w:r>
        <w:t xml:space="preserve">Note the </w:t>
      </w:r>
      <w:proofErr w:type="spellStart"/>
      <w:r>
        <w:t>other_observables</w:t>
      </w:r>
      <w:proofErr w:type="spellEnd"/>
      <w:r w:rsidR="008A272A">
        <w:t xml:space="preserve"> are not used in this example workflow. If user wants to make use of them, they can </w:t>
      </w:r>
      <w:r w:rsidR="008E257F">
        <w:t xml:space="preserve">be </w:t>
      </w:r>
      <w:r w:rsidR="008A272A">
        <w:t xml:space="preserve">accessed in the post-process script as </w:t>
      </w:r>
      <w:proofErr w:type="spellStart"/>
      <w:proofErr w:type="gramStart"/>
      <w:r w:rsidR="008A272A">
        <w:t>results.other</w:t>
      </w:r>
      <w:proofErr w:type="gramEnd"/>
      <w:r w:rsidR="008A272A">
        <w:t>_observables</w:t>
      </w:r>
      <w:proofErr w:type="spellEnd"/>
      <w:r w:rsidR="008A272A">
        <w:t>.</w:t>
      </w:r>
    </w:p>
    <w:p w14:paraId="1FB8760D" w14:textId="44F543F8" w:rsidR="008A272A" w:rsidRDefault="008A272A" w:rsidP="00CA6E85">
      <w:pPr>
        <w:pStyle w:val="BodyText"/>
      </w:pPr>
      <w:r>
        <w:t>In the following example, a</w:t>
      </w:r>
      <w:r w:rsidR="008E257F">
        <w:t xml:space="preserve"> Watson Search on the artifact, “</w:t>
      </w:r>
      <w:proofErr w:type="spellStart"/>
      <w:r w:rsidR="008E257F">
        <w:t>jsmith</w:t>
      </w:r>
      <w:proofErr w:type="spellEnd"/>
      <w:r w:rsidR="008E257F">
        <w:t>”, is initiated when selecting Watson Search from the artifact menu</w:t>
      </w:r>
      <w:r>
        <w:t xml:space="preserve">. </w:t>
      </w:r>
    </w:p>
    <w:p w14:paraId="6F6D1201" w14:textId="103D50BF" w:rsidR="008A272A" w:rsidRDefault="00210186" w:rsidP="00CA6E85">
      <w:pPr>
        <w:pStyle w:val="BodyText"/>
      </w:pPr>
      <w:r>
        <w:rPr>
          <w:noProof/>
          <w:lang w:eastAsia="zh-CN"/>
        </w:rPr>
        <w:drawing>
          <wp:inline distT="0" distB="0" distL="0" distR="0" wp14:anchorId="21B8E8B0" wp14:editId="43F22FCC">
            <wp:extent cx="5486400" cy="3282950"/>
            <wp:effectExtent l="152400" t="152400" r="361950" b="355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ws user.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8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45AEA5" w14:textId="500C2465" w:rsidR="008A272A" w:rsidRDefault="008A272A" w:rsidP="00823076">
      <w:pPr>
        <w:pStyle w:val="BodyText"/>
        <w:keepNext/>
      </w:pPr>
      <w:r>
        <w:lastRenderedPageBreak/>
        <w:t xml:space="preserve">For this example, the </w:t>
      </w:r>
      <w:r w:rsidR="00210186">
        <w:t xml:space="preserve">Watson Search </w:t>
      </w:r>
      <w:proofErr w:type="spellStart"/>
      <w:r>
        <w:t>search</w:t>
      </w:r>
      <w:proofErr w:type="spellEnd"/>
      <w:r>
        <w:t xml:space="preserve"> of “</w:t>
      </w:r>
      <w:proofErr w:type="spellStart"/>
      <w:r>
        <w:t>jsmith</w:t>
      </w:r>
      <w:proofErr w:type="spellEnd"/>
      <w:r>
        <w:t xml:space="preserve">” does not return any suspicious observables. As a result, no new artifacts are added. A note was added to the incident to </w:t>
      </w:r>
      <w:r w:rsidR="00210186">
        <w:t xml:space="preserve">summarize </w:t>
      </w:r>
      <w:r>
        <w:t>this.</w:t>
      </w:r>
    </w:p>
    <w:p w14:paraId="5B36AFC2" w14:textId="7CDD1EB0" w:rsidR="008A272A" w:rsidRDefault="006472DB" w:rsidP="00CA6E85">
      <w:pPr>
        <w:pStyle w:val="BodyText"/>
      </w:pPr>
      <w:r>
        <w:rPr>
          <w:noProof/>
          <w:lang w:eastAsia="zh-CN"/>
        </w:rPr>
        <w:drawing>
          <wp:inline distT="0" distB="0" distL="0" distR="0" wp14:anchorId="4C7B13E8" wp14:editId="0F0309F7">
            <wp:extent cx="5486400" cy="2275205"/>
            <wp:effectExtent l="152400" t="152400" r="361950" b="353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ws note.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275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27A18" w14:textId="51916574" w:rsidR="008A272A" w:rsidRDefault="008A272A" w:rsidP="008A272A">
      <w:pPr>
        <w:pStyle w:val="Heading20"/>
      </w:pPr>
      <w:del w:id="158" w:author="Yongjian Feng" w:date="2019-02-20T08:21:00Z">
        <w:r w:rsidDel="000121EA">
          <w:delText>qradar_advisor_</w:delText>
        </w:r>
        <w:r w:rsidR="00ED44C7" w:rsidDel="000121EA">
          <w:delText>offense_analysis</w:delText>
        </w:r>
        <w:r w:rsidDel="000121EA">
          <w:delText>:</w:delText>
        </w:r>
      </w:del>
      <w:ins w:id="159" w:author="Yongjian Feng" w:date="2019-02-20T08:21:00Z">
        <w:r w:rsidR="000121EA">
          <w:t>Example of</w:t>
        </w:r>
      </w:ins>
      <w:r>
        <w:t xml:space="preserve"> QRadar Advisor </w:t>
      </w:r>
      <w:r w:rsidR="00ED44C7">
        <w:t>Offense Analysis</w:t>
      </w:r>
    </w:p>
    <w:p w14:paraId="6BDC5DEC" w14:textId="11FC18B8" w:rsidR="00D50E31" w:rsidRDefault="00D50E31" w:rsidP="00ED44C7">
      <w:pPr>
        <w:pStyle w:val="BodyText"/>
      </w:pPr>
      <w:r>
        <w:t>This example workflow invokes two functions</w:t>
      </w:r>
      <w:r w:rsidR="00F21382">
        <w:t>.</w:t>
      </w:r>
    </w:p>
    <w:tbl>
      <w:tblPr>
        <w:tblStyle w:val="TableGrid"/>
        <w:tblW w:w="8995" w:type="dxa"/>
        <w:tblLayout w:type="fixed"/>
        <w:tblLook w:val="04A0" w:firstRow="1" w:lastRow="0" w:firstColumn="1" w:lastColumn="0" w:noHBand="0" w:noVBand="1"/>
        <w:tblPrChange w:id="160" w:author="Yongjian Feng" w:date="2019-02-20T09:15:00Z">
          <w:tblPr>
            <w:tblStyle w:val="TableGrid"/>
            <w:tblW w:w="0" w:type="auto"/>
            <w:tblLook w:val="04A0" w:firstRow="1" w:lastRow="0" w:firstColumn="1" w:lastColumn="0" w:noHBand="0" w:noVBand="1"/>
          </w:tblPr>
        </w:tblPrChange>
      </w:tblPr>
      <w:tblGrid>
        <w:gridCol w:w="1795"/>
        <w:gridCol w:w="3240"/>
        <w:gridCol w:w="1440"/>
        <w:gridCol w:w="2520"/>
        <w:tblGridChange w:id="161">
          <w:tblGrid>
            <w:gridCol w:w="1951"/>
            <w:gridCol w:w="3659"/>
            <w:gridCol w:w="3020"/>
            <w:gridCol w:w="3020"/>
          </w:tblGrid>
        </w:tblGridChange>
      </w:tblGrid>
      <w:tr w:rsidR="00F21382" w:rsidRPr="00315D94" w14:paraId="4BCCE2A0" w14:textId="275EB0C2" w:rsidTr="00F21382">
        <w:tc>
          <w:tcPr>
            <w:tcW w:w="1795" w:type="dxa"/>
            <w:shd w:val="clear" w:color="auto" w:fill="C2D69B" w:themeFill="accent3" w:themeFillTint="99"/>
            <w:tcPrChange w:id="162" w:author="Yongjian Feng" w:date="2019-02-20T09:15:00Z">
              <w:tcPr>
                <w:tcW w:w="1951" w:type="dxa"/>
                <w:shd w:val="clear" w:color="auto" w:fill="C2D69B" w:themeFill="accent3" w:themeFillTint="99"/>
              </w:tcPr>
            </w:tcPrChange>
          </w:tcPr>
          <w:p w14:paraId="455F51E7" w14:textId="360A9E4E" w:rsidR="00F21382" w:rsidRPr="00823076" w:rsidRDefault="00F21382" w:rsidP="009569B8">
            <w:pPr>
              <w:pStyle w:val="BodyText"/>
              <w:rPr>
                <w:b/>
              </w:rPr>
            </w:pPr>
            <w:r>
              <w:rPr>
                <w:b/>
              </w:rPr>
              <w:t>Function</w:t>
            </w:r>
          </w:p>
        </w:tc>
        <w:tc>
          <w:tcPr>
            <w:tcW w:w="3240" w:type="dxa"/>
            <w:shd w:val="clear" w:color="auto" w:fill="C2D69B" w:themeFill="accent3" w:themeFillTint="99"/>
            <w:tcPrChange w:id="163" w:author="Yongjian Feng" w:date="2019-02-20T09:15:00Z">
              <w:tcPr>
                <w:tcW w:w="3659" w:type="dxa"/>
                <w:shd w:val="clear" w:color="auto" w:fill="C2D69B" w:themeFill="accent3" w:themeFillTint="99"/>
              </w:tcPr>
            </w:tcPrChange>
          </w:tcPr>
          <w:p w14:paraId="74D5DEAF" w14:textId="77777777" w:rsidR="00F21382" w:rsidRPr="00823076" w:rsidRDefault="00F21382" w:rsidP="009569B8">
            <w:pPr>
              <w:pStyle w:val="BodyText"/>
              <w:rPr>
                <w:b/>
              </w:rPr>
            </w:pPr>
            <w:r w:rsidRPr="00823076">
              <w:rPr>
                <w:b/>
              </w:rPr>
              <w:t>Explanation</w:t>
            </w:r>
          </w:p>
        </w:tc>
        <w:tc>
          <w:tcPr>
            <w:tcW w:w="1440" w:type="dxa"/>
            <w:shd w:val="clear" w:color="auto" w:fill="C2D69B" w:themeFill="accent3" w:themeFillTint="99"/>
            <w:tcPrChange w:id="164" w:author="Yongjian Feng" w:date="2019-02-20T09:15:00Z">
              <w:tcPr>
                <w:tcW w:w="3020" w:type="dxa"/>
                <w:shd w:val="clear" w:color="auto" w:fill="C2D69B" w:themeFill="accent3" w:themeFillTint="99"/>
              </w:tcPr>
            </w:tcPrChange>
          </w:tcPr>
          <w:p w14:paraId="22A72A6D" w14:textId="25803C1D" w:rsidR="00F21382" w:rsidRPr="00823076" w:rsidRDefault="00F21382" w:rsidP="009569B8">
            <w:pPr>
              <w:pStyle w:val="BodyText"/>
              <w:rPr>
                <w:ins w:id="165" w:author="Yongjian Feng" w:date="2019-02-20T09:11:00Z"/>
                <w:b/>
              </w:rPr>
            </w:pPr>
            <w:ins w:id="166" w:author="Yongjian Feng" w:date="2019-02-20T09:13:00Z">
              <w:r>
                <w:rPr>
                  <w:b/>
                </w:rPr>
                <w:t>P</w:t>
              </w:r>
            </w:ins>
            <w:ins w:id="167" w:author="Yongjian Feng" w:date="2019-02-20T09:14:00Z">
              <w:r>
                <w:rPr>
                  <w:b/>
                </w:rPr>
                <w:t>ackage</w:t>
              </w:r>
            </w:ins>
          </w:p>
        </w:tc>
        <w:tc>
          <w:tcPr>
            <w:tcW w:w="2520" w:type="dxa"/>
            <w:shd w:val="clear" w:color="auto" w:fill="C2D69B" w:themeFill="accent3" w:themeFillTint="99"/>
            <w:tcPrChange w:id="168" w:author="Yongjian Feng" w:date="2019-02-20T09:15:00Z">
              <w:tcPr>
                <w:tcW w:w="3020" w:type="dxa"/>
                <w:shd w:val="clear" w:color="auto" w:fill="C2D69B" w:themeFill="accent3" w:themeFillTint="99"/>
              </w:tcPr>
            </w:tcPrChange>
          </w:tcPr>
          <w:p w14:paraId="76AFDC03" w14:textId="0DC97C9A" w:rsidR="00F21382" w:rsidRPr="00823076" w:rsidRDefault="00F21382" w:rsidP="009569B8">
            <w:pPr>
              <w:pStyle w:val="BodyText"/>
              <w:rPr>
                <w:ins w:id="169" w:author="Yongjian Feng" w:date="2019-02-20T09:11:00Z"/>
                <w:b/>
              </w:rPr>
            </w:pPr>
            <w:ins w:id="170" w:author="Yongjian Feng" w:date="2019-02-20T09:14:00Z">
              <w:r>
                <w:rPr>
                  <w:b/>
                </w:rPr>
                <w:t>Outputs</w:t>
              </w:r>
            </w:ins>
          </w:p>
        </w:tc>
      </w:tr>
      <w:tr w:rsidR="00F21382" w14:paraId="10A06416" w14:textId="5398619D" w:rsidTr="00F21382">
        <w:tc>
          <w:tcPr>
            <w:tcW w:w="1795" w:type="dxa"/>
            <w:tcPrChange w:id="171" w:author="Yongjian Feng" w:date="2019-02-20T09:15:00Z">
              <w:tcPr>
                <w:tcW w:w="1951" w:type="dxa"/>
              </w:tcPr>
            </w:tcPrChange>
          </w:tcPr>
          <w:p w14:paraId="0E1EE221" w14:textId="2848FD5F" w:rsidR="00F21382" w:rsidRDefault="00F21382" w:rsidP="009569B8">
            <w:pPr>
              <w:pStyle w:val="BodyText"/>
            </w:pPr>
            <w:del w:id="172" w:author="Yongjian Feng" w:date="2019-02-20T09:12:00Z">
              <w:r w:rsidDel="00F21382">
                <w:delText>full_search_timeout</w:delText>
              </w:r>
            </w:del>
            <w:ins w:id="173" w:author="Yongjian Feng" w:date="2019-02-20T09:12:00Z">
              <w:r>
                <w:t>QRadar Advisor Offense Analysis</w:t>
              </w:r>
            </w:ins>
          </w:p>
        </w:tc>
        <w:tc>
          <w:tcPr>
            <w:tcW w:w="3240" w:type="dxa"/>
            <w:tcPrChange w:id="174" w:author="Yongjian Feng" w:date="2019-02-20T09:15:00Z">
              <w:tcPr>
                <w:tcW w:w="3659" w:type="dxa"/>
              </w:tcPr>
            </w:tcPrChange>
          </w:tcPr>
          <w:p w14:paraId="1EBC0BFA" w14:textId="222CC5BC" w:rsidR="005B264A" w:rsidRDefault="005B264A" w:rsidP="005B264A">
            <w:pPr>
              <w:pStyle w:val="ListBullet"/>
              <w:numPr>
                <w:ilvl w:val="0"/>
                <w:numId w:val="0"/>
              </w:numPr>
              <w:ind w:left="360" w:hanging="360"/>
              <w:rPr>
                <w:ins w:id="175" w:author="Yongjian Feng" w:date="2019-02-20T09:18:00Z"/>
              </w:rPr>
              <w:pPrChange w:id="176" w:author="Yongjian Feng" w:date="2019-02-20T09:18:00Z">
                <w:pPr>
                  <w:pStyle w:val="ListBullet"/>
                </w:pPr>
              </w:pPrChange>
            </w:pPr>
            <w:ins w:id="177" w:author="Yongjian Feng" w:date="2019-02-20T09:18:00Z">
              <w:r>
                <w:t>Call QRadar Advisor API</w:t>
              </w:r>
            </w:ins>
          </w:p>
          <w:p w14:paraId="62F1301A" w14:textId="65C3AC76" w:rsidR="00F21382" w:rsidRDefault="00F21382" w:rsidP="00F21382">
            <w:pPr>
              <w:pStyle w:val="ListBullet"/>
              <w:rPr>
                <w:ins w:id="178" w:author="Yongjian Feng" w:date="2019-02-20T09:12:00Z"/>
              </w:rPr>
            </w:pPr>
            <w:ins w:id="179" w:author="Yongjian Feng" w:date="2019-02-20T09:12:00Z">
              <w:r>
                <w:t>get the insights of a QRadar Advisor offense.</w:t>
              </w:r>
            </w:ins>
          </w:p>
          <w:p w14:paraId="51D5C2D6" w14:textId="6B6F4005" w:rsidR="00F21382" w:rsidRDefault="00F21382" w:rsidP="009569B8">
            <w:pPr>
              <w:pStyle w:val="ListBullet"/>
              <w:pPrChange w:id="180" w:author="Yongjian Feng" w:date="2019-02-20T09:13:00Z">
                <w:pPr>
                  <w:pStyle w:val="BodyText"/>
                </w:pPr>
              </w:pPrChange>
            </w:pPr>
            <w:ins w:id="181" w:author="Yongjian Feng" w:date="2019-02-20T09:12:00Z">
              <w:r>
                <w:t>perform analysis of the offense.</w:t>
              </w:r>
            </w:ins>
            <w:del w:id="182" w:author="Yongjian Feng" w:date="2019-02-20T09:12:00Z">
              <w:r w:rsidDel="00F21382">
                <w:delText>Timeout in seconds. It is the time the function waits for the result returned from QRadar Advisor. It is optional, and defaulted to 1200 seconds if absent.</w:delText>
              </w:r>
            </w:del>
          </w:p>
        </w:tc>
        <w:tc>
          <w:tcPr>
            <w:tcW w:w="1440" w:type="dxa"/>
            <w:tcPrChange w:id="183" w:author="Yongjian Feng" w:date="2019-02-20T09:15:00Z">
              <w:tcPr>
                <w:tcW w:w="3020" w:type="dxa"/>
              </w:tcPr>
            </w:tcPrChange>
          </w:tcPr>
          <w:p w14:paraId="3AB7F81E" w14:textId="42AE8315" w:rsidR="00F21382" w:rsidRDefault="00F21382" w:rsidP="009569B8">
            <w:pPr>
              <w:pStyle w:val="BodyText"/>
              <w:rPr>
                <w:ins w:id="184" w:author="Yongjian Feng" w:date="2019-02-20T09:11:00Z"/>
              </w:rPr>
            </w:pPr>
            <w:ins w:id="185" w:author="Yongjian Feng" w:date="2019-02-20T09:14:00Z">
              <w:r>
                <w:t>QRadar Advisor integration</w:t>
              </w:r>
            </w:ins>
          </w:p>
        </w:tc>
        <w:tc>
          <w:tcPr>
            <w:tcW w:w="2520" w:type="dxa"/>
            <w:tcPrChange w:id="186" w:author="Yongjian Feng" w:date="2019-02-20T09:15:00Z">
              <w:tcPr>
                <w:tcW w:w="3020" w:type="dxa"/>
              </w:tcPr>
            </w:tcPrChange>
          </w:tcPr>
          <w:p w14:paraId="72BC6572" w14:textId="28BB0E9B" w:rsidR="00F21382" w:rsidRDefault="00F21382" w:rsidP="00F21382">
            <w:pPr>
              <w:pStyle w:val="BodyText"/>
              <w:numPr>
                <w:ilvl w:val="0"/>
                <w:numId w:val="44"/>
              </w:numPr>
              <w:rPr>
                <w:ins w:id="187" w:author="Yongjian Feng" w:date="2019-02-20T09:15:00Z"/>
              </w:rPr>
            </w:pPr>
            <w:ins w:id="188" w:author="Yongjian Feng" w:date="2019-02-20T09:14:00Z">
              <w:r>
                <w:t xml:space="preserve">QRadar </w:t>
              </w:r>
            </w:ins>
            <w:ins w:id="189" w:author="Yongjian Feng" w:date="2019-02-20T09:15:00Z">
              <w:r>
                <w:t>Advisor Observable data table</w:t>
              </w:r>
            </w:ins>
          </w:p>
          <w:p w14:paraId="2B2C2401" w14:textId="73B19EA6" w:rsidR="00F21382" w:rsidRDefault="00F21382" w:rsidP="00F21382">
            <w:pPr>
              <w:pStyle w:val="BodyText"/>
              <w:numPr>
                <w:ilvl w:val="0"/>
                <w:numId w:val="44"/>
              </w:numPr>
              <w:rPr>
                <w:ins w:id="190" w:author="Yongjian Feng" w:date="2019-02-20T09:15:00Z"/>
              </w:rPr>
            </w:pPr>
            <w:ins w:id="191" w:author="Yongjian Feng" w:date="2019-02-20T09:15:00Z">
              <w:r>
                <w:t>Incident note</w:t>
              </w:r>
            </w:ins>
          </w:p>
          <w:p w14:paraId="067A794B" w14:textId="3BFC9AE0" w:rsidR="00F21382" w:rsidRDefault="00F21382" w:rsidP="00F21382">
            <w:pPr>
              <w:pStyle w:val="BodyText"/>
              <w:numPr>
                <w:ilvl w:val="0"/>
                <w:numId w:val="44"/>
              </w:numPr>
              <w:rPr>
                <w:ins w:id="192" w:author="Yongjian Feng" w:date="2019-02-20T09:15:00Z"/>
              </w:rPr>
              <w:pPrChange w:id="193" w:author="Yongjian Feng" w:date="2019-02-20T09:15:00Z">
                <w:pPr>
                  <w:pStyle w:val="BodyText"/>
                </w:pPr>
              </w:pPrChange>
            </w:pPr>
            <w:ins w:id="194" w:author="Yongjian Feng" w:date="2019-02-20T09:16:00Z">
              <w:r>
                <w:t>Task</w:t>
              </w:r>
            </w:ins>
          </w:p>
          <w:p w14:paraId="17E5AE10" w14:textId="1738A270" w:rsidR="00F21382" w:rsidRDefault="00F21382" w:rsidP="009569B8">
            <w:pPr>
              <w:pStyle w:val="BodyText"/>
              <w:rPr>
                <w:ins w:id="195" w:author="Yongjian Feng" w:date="2019-02-20T09:11:00Z"/>
              </w:rPr>
            </w:pPr>
          </w:p>
        </w:tc>
      </w:tr>
      <w:tr w:rsidR="00F21382" w14:paraId="6C845B87" w14:textId="6153501C" w:rsidTr="00F21382">
        <w:trPr>
          <w:trHeight w:val="395"/>
          <w:trPrChange w:id="196" w:author="Yongjian Feng" w:date="2019-02-20T09:15:00Z">
            <w:trPr>
              <w:trHeight w:val="395"/>
            </w:trPr>
          </w:trPrChange>
        </w:trPr>
        <w:tc>
          <w:tcPr>
            <w:tcW w:w="1795" w:type="dxa"/>
            <w:tcPrChange w:id="197" w:author="Yongjian Feng" w:date="2019-02-20T09:15:00Z">
              <w:tcPr>
                <w:tcW w:w="1951" w:type="dxa"/>
              </w:tcPr>
            </w:tcPrChange>
          </w:tcPr>
          <w:p w14:paraId="742C5962" w14:textId="0E865898" w:rsidR="00F21382" w:rsidRDefault="00F21382" w:rsidP="009569B8">
            <w:pPr>
              <w:pStyle w:val="BodyText"/>
            </w:pPr>
            <w:del w:id="198" w:author="Yongjian Feng" w:date="2019-02-20T09:12:00Z">
              <w:r w:rsidDel="00F21382">
                <w:delText>full_search_period</w:delText>
              </w:r>
            </w:del>
            <w:ins w:id="199" w:author="Yongjian Feng" w:date="2019-02-20T09:12:00Z">
              <w:r>
                <w:t>MITRE tactic information</w:t>
              </w:r>
            </w:ins>
          </w:p>
        </w:tc>
        <w:tc>
          <w:tcPr>
            <w:tcW w:w="3240" w:type="dxa"/>
            <w:tcPrChange w:id="200" w:author="Yongjian Feng" w:date="2019-02-20T09:15:00Z">
              <w:tcPr>
                <w:tcW w:w="3659" w:type="dxa"/>
              </w:tcPr>
            </w:tcPrChange>
          </w:tcPr>
          <w:p w14:paraId="646E0A0C" w14:textId="68870429" w:rsidR="00F21382" w:rsidRDefault="005B264A" w:rsidP="00F21382">
            <w:pPr>
              <w:pStyle w:val="ListBullet"/>
              <w:numPr>
                <w:ilvl w:val="0"/>
                <w:numId w:val="0"/>
              </w:numPr>
              <w:pPrChange w:id="201" w:author="Yongjian Feng" w:date="2019-02-20T09:13:00Z">
                <w:pPr>
                  <w:pStyle w:val="BodyText"/>
                </w:pPr>
              </w:pPrChange>
            </w:pPr>
            <w:ins w:id="202" w:author="Yongjian Feng" w:date="2019-02-20T09:18:00Z">
              <w:r>
                <w:t>C</w:t>
              </w:r>
            </w:ins>
            <w:ins w:id="203" w:author="Yongjian Feng" w:date="2019-02-20T09:13:00Z">
              <w:r w:rsidR="00F21382">
                <w:t>all the MITRE STIX TAXII server to get information about the MITRE ATTACK tactic(s)</w:t>
              </w:r>
              <w:r w:rsidR="00F21382">
                <w:t>.</w:t>
              </w:r>
              <w:r w:rsidR="00F21382">
                <w:t xml:space="preserve"> </w:t>
              </w:r>
            </w:ins>
            <w:del w:id="204" w:author="Yongjian Feng" w:date="2019-02-20T09:13:00Z">
              <w:r w:rsidR="00F21382" w:rsidDel="00F21382">
                <w:delText>In seconds. It specifies how often the function checks the search status. It is optional, and defaulted to 5 seconds if absent.</w:delText>
              </w:r>
            </w:del>
          </w:p>
        </w:tc>
        <w:tc>
          <w:tcPr>
            <w:tcW w:w="1440" w:type="dxa"/>
            <w:tcPrChange w:id="205" w:author="Yongjian Feng" w:date="2019-02-20T09:15:00Z">
              <w:tcPr>
                <w:tcW w:w="3020" w:type="dxa"/>
              </w:tcPr>
            </w:tcPrChange>
          </w:tcPr>
          <w:p w14:paraId="751BED58" w14:textId="7CA83C5B" w:rsidR="00F21382" w:rsidRDefault="00F21382" w:rsidP="009569B8">
            <w:pPr>
              <w:pStyle w:val="BodyText"/>
              <w:rPr>
                <w:ins w:id="206" w:author="Yongjian Feng" w:date="2019-02-20T09:11:00Z"/>
              </w:rPr>
            </w:pPr>
            <w:ins w:id="207" w:author="Yongjian Feng" w:date="2019-02-20T09:14:00Z">
              <w:r>
                <w:t>MITRE integration</w:t>
              </w:r>
            </w:ins>
          </w:p>
        </w:tc>
        <w:tc>
          <w:tcPr>
            <w:tcW w:w="2520" w:type="dxa"/>
            <w:tcPrChange w:id="208" w:author="Yongjian Feng" w:date="2019-02-20T09:15:00Z">
              <w:tcPr>
                <w:tcW w:w="3020" w:type="dxa"/>
              </w:tcPr>
            </w:tcPrChange>
          </w:tcPr>
          <w:p w14:paraId="3CDF7F88" w14:textId="77777777" w:rsidR="00F21382" w:rsidRDefault="00F21382" w:rsidP="00F21382">
            <w:pPr>
              <w:pStyle w:val="BodyText"/>
              <w:numPr>
                <w:ilvl w:val="0"/>
                <w:numId w:val="45"/>
              </w:numPr>
              <w:rPr>
                <w:ins w:id="209" w:author="Yongjian Feng" w:date="2019-02-20T09:16:00Z"/>
              </w:rPr>
            </w:pPr>
            <w:ins w:id="210" w:author="Yongjian Feng" w:date="2019-02-20T09:16:00Z">
              <w:r>
                <w:t>MITRE ATTACK of Incident data table</w:t>
              </w:r>
            </w:ins>
          </w:p>
          <w:p w14:paraId="54353A22" w14:textId="0E9A11B1" w:rsidR="005B264A" w:rsidRDefault="00F21382" w:rsidP="005B264A">
            <w:pPr>
              <w:pStyle w:val="BodyText"/>
              <w:numPr>
                <w:ilvl w:val="0"/>
                <w:numId w:val="45"/>
              </w:numPr>
              <w:rPr>
                <w:ins w:id="211" w:author="Yongjian Feng" w:date="2019-02-20T09:11:00Z"/>
              </w:rPr>
              <w:pPrChange w:id="212" w:author="Yongjian Feng" w:date="2019-02-20T09:17:00Z">
                <w:pPr>
                  <w:pStyle w:val="BodyText"/>
                </w:pPr>
              </w:pPrChange>
            </w:pPr>
            <w:ins w:id="213" w:author="Yongjian Feng" w:date="2019-02-20T09:17:00Z">
              <w:r>
                <w:t>MITRE ATTACK te</w:t>
              </w:r>
              <w:r w:rsidR="005B264A">
                <w:t>chniques data table</w:t>
              </w:r>
            </w:ins>
          </w:p>
        </w:tc>
      </w:tr>
    </w:tbl>
    <w:p w14:paraId="0F4D152D" w14:textId="77777777" w:rsidR="00F21382" w:rsidRDefault="00F21382" w:rsidP="00ED44C7">
      <w:pPr>
        <w:pStyle w:val="BodyText"/>
      </w:pPr>
    </w:p>
    <w:p w14:paraId="77BC33DC" w14:textId="0443FE8F" w:rsidR="00D50E31" w:rsidRDefault="00D50E31" w:rsidP="005B264A">
      <w:pPr>
        <w:pStyle w:val="BodyText"/>
      </w:pPr>
      <w:r>
        <w:rPr>
          <w:noProof/>
        </w:rPr>
        <w:lastRenderedPageBreak/>
        <w:drawing>
          <wp:inline distT="0" distB="0" distL="0" distR="0" wp14:anchorId="408D2CEF" wp14:editId="799792ED">
            <wp:extent cx="5486400" cy="2399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20 at 9.03.11 AM.png"/>
                    <pic:cNvPicPr/>
                  </pic:nvPicPr>
                  <pic:blipFill>
                    <a:blip r:embed="rId27"/>
                    <a:stretch>
                      <a:fillRect/>
                    </a:stretch>
                  </pic:blipFill>
                  <pic:spPr>
                    <a:xfrm>
                      <a:off x="0" y="0"/>
                      <a:ext cx="5486400" cy="2399030"/>
                    </a:xfrm>
                    <a:prstGeom prst="rect">
                      <a:avLst/>
                    </a:prstGeom>
                  </pic:spPr>
                </pic:pic>
              </a:graphicData>
            </a:graphic>
          </wp:inline>
        </w:drawing>
      </w:r>
    </w:p>
    <w:p w14:paraId="09092A54" w14:textId="4950A002" w:rsidR="00ED44C7" w:rsidDel="005B264A" w:rsidRDefault="005B264A" w:rsidP="00ED44C7">
      <w:pPr>
        <w:pStyle w:val="BodyText"/>
        <w:rPr>
          <w:del w:id="214" w:author="Yongjian Feng" w:date="2019-02-20T09:18:00Z"/>
        </w:rPr>
      </w:pPr>
      <w:ins w:id="215" w:author="Yongjian Feng" w:date="2019-02-20T09:25:00Z">
        <w:r>
          <w:t xml:space="preserve">This data flow diagram shows how </w:t>
        </w:r>
      </w:ins>
      <w:ins w:id="216" w:author="Yongjian Feng" w:date="2019-02-20T09:26:00Z">
        <w:r>
          <w:t>these two functions work</w:t>
        </w:r>
      </w:ins>
      <w:ins w:id="217" w:author="Yongjian Feng" w:date="2019-02-20T10:22:00Z">
        <w:r w:rsidR="00EF3DF0">
          <w:t xml:space="preserve"> together</w:t>
        </w:r>
      </w:ins>
      <w:ins w:id="218" w:author="Yongjian Feng" w:date="2019-02-20T13:16:00Z">
        <w:r w:rsidR="003C273F">
          <w:t xml:space="preserve"> with this example workflow</w:t>
        </w:r>
      </w:ins>
      <w:ins w:id="219" w:author="Yongjian Feng" w:date="2019-02-20T09:26:00Z">
        <w:r>
          <w:t>.</w:t>
        </w:r>
      </w:ins>
      <w:del w:id="220" w:author="Yongjian Feng" w:date="2019-02-20T09:18:00Z">
        <w:r w:rsidR="00ED44C7" w:rsidDel="005B264A">
          <w:delText>Th</w:delText>
        </w:r>
      </w:del>
      <w:del w:id="221" w:author="Yongjian Feng" w:date="2019-02-20T09:04:00Z">
        <w:r w:rsidR="00ED44C7" w:rsidDel="00D50E31">
          <w:delText>is</w:delText>
        </w:r>
      </w:del>
      <w:del w:id="222" w:author="Yongjian Feng" w:date="2019-02-20T09:18:00Z">
        <w:r w:rsidR="00ED44C7" w:rsidDel="005B264A">
          <w:delText xml:space="preserve"> </w:delText>
        </w:r>
      </w:del>
      <w:del w:id="223" w:author="Yongjian Feng" w:date="2019-02-20T09:04:00Z">
        <w:r w:rsidR="00ED44C7" w:rsidDel="00D50E31">
          <w:delText xml:space="preserve">function </w:delText>
        </w:r>
      </w:del>
      <w:del w:id="224" w:author="Yongjian Feng" w:date="2019-02-20T09:18:00Z">
        <w:r w:rsidR="00ED44C7" w:rsidDel="005B264A">
          <w:delText>calls the QRadar Advisor REST API to</w:delText>
        </w:r>
        <w:r w:rsidR="00315D94" w:rsidDel="005B264A">
          <w:delText>:</w:delText>
        </w:r>
      </w:del>
    </w:p>
    <w:p w14:paraId="108CFD07" w14:textId="0BD3B370" w:rsidR="005B264A" w:rsidRDefault="005B264A" w:rsidP="00ED44C7">
      <w:pPr>
        <w:pStyle w:val="BodyText"/>
        <w:rPr>
          <w:ins w:id="225" w:author="Yongjian Feng" w:date="2019-02-20T09:26:00Z"/>
        </w:rPr>
      </w:pPr>
    </w:p>
    <w:p w14:paraId="15F84AC6" w14:textId="6FDC582D" w:rsidR="005B264A" w:rsidRDefault="003C273F" w:rsidP="003C273F">
      <w:pPr>
        <w:pStyle w:val="BodyText"/>
        <w:jc w:val="center"/>
        <w:rPr>
          <w:ins w:id="226" w:author="Yongjian Feng" w:date="2019-02-20T09:24:00Z"/>
        </w:rPr>
        <w:pPrChange w:id="227" w:author="Yongjian Feng" w:date="2019-02-20T13:15:00Z">
          <w:pPr>
            <w:pStyle w:val="BodyText"/>
          </w:pPr>
        </w:pPrChange>
      </w:pPr>
      <w:ins w:id="228" w:author="Yongjian Feng" w:date="2019-02-20T13:15:00Z">
        <w:r>
          <w:rPr>
            <w:noProof/>
          </w:rPr>
          <w:lastRenderedPageBreak/>
          <w:drawing>
            <wp:inline distT="0" distB="0" distL="0" distR="0" wp14:anchorId="732FB187" wp14:editId="11FAD6A4">
              <wp:extent cx="5486400" cy="5847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ffenseAnalysisDataFlow.png"/>
                      <pic:cNvPicPr/>
                    </pic:nvPicPr>
                    <pic:blipFill>
                      <a:blip r:embed="rId28"/>
                      <a:stretch>
                        <a:fillRect/>
                      </a:stretch>
                    </pic:blipFill>
                    <pic:spPr>
                      <a:xfrm>
                        <a:off x="0" y="0"/>
                        <a:ext cx="5486400" cy="5847080"/>
                      </a:xfrm>
                      <a:prstGeom prst="rect">
                        <a:avLst/>
                      </a:prstGeom>
                    </pic:spPr>
                  </pic:pic>
                </a:graphicData>
              </a:graphic>
            </wp:inline>
          </w:drawing>
        </w:r>
      </w:ins>
    </w:p>
    <w:p w14:paraId="30B381EE" w14:textId="11FDA954" w:rsidR="00ED44C7" w:rsidDel="005B264A" w:rsidRDefault="00ED44C7" w:rsidP="00823076">
      <w:pPr>
        <w:pStyle w:val="ListBullet"/>
        <w:rPr>
          <w:del w:id="229" w:author="Yongjian Feng" w:date="2019-02-20T09:18:00Z"/>
        </w:rPr>
      </w:pPr>
      <w:del w:id="230" w:author="Yongjian Feng" w:date="2019-02-20T09:18:00Z">
        <w:r w:rsidDel="005B264A">
          <w:delText xml:space="preserve">get the insights of a QRadar </w:delText>
        </w:r>
        <w:r w:rsidR="007E3EDB" w:rsidDel="005B264A">
          <w:delText xml:space="preserve">Advisor </w:delText>
        </w:r>
        <w:r w:rsidDel="005B264A">
          <w:delText>offense</w:delText>
        </w:r>
        <w:r w:rsidR="00315D94" w:rsidDel="005B264A">
          <w:delText>.</w:delText>
        </w:r>
      </w:del>
    </w:p>
    <w:p w14:paraId="34E879D3" w14:textId="0168A41E" w:rsidR="00AC0197" w:rsidDel="005B264A" w:rsidRDefault="00ED44C7" w:rsidP="00AC0197">
      <w:pPr>
        <w:pStyle w:val="ListBullet"/>
        <w:numPr>
          <w:ilvl w:val="0"/>
          <w:numId w:val="0"/>
        </w:numPr>
        <w:rPr>
          <w:del w:id="231" w:author="Yongjian Feng" w:date="2019-02-20T09:18:00Z"/>
        </w:rPr>
        <w:pPrChange w:id="232" w:author="Yongjian Feng" w:date="2019-02-19T14:13:00Z">
          <w:pPr>
            <w:pStyle w:val="ListBullet"/>
          </w:pPr>
        </w:pPrChange>
      </w:pPr>
      <w:del w:id="233" w:author="Yongjian Feng" w:date="2019-02-20T09:18:00Z">
        <w:r w:rsidDel="005B264A">
          <w:delText xml:space="preserve">perform analysis of </w:delText>
        </w:r>
        <w:r w:rsidR="007E3EDB" w:rsidDel="005B264A">
          <w:delText>the offense</w:delText>
        </w:r>
        <w:r w:rsidR="00315D94" w:rsidDel="005B264A">
          <w:delText>.</w:delText>
        </w:r>
      </w:del>
    </w:p>
    <w:p w14:paraId="319D3739" w14:textId="7C0F1D10" w:rsidR="00ED44C7" w:rsidRDefault="00ED44C7" w:rsidP="00ED44C7">
      <w:pPr>
        <w:pStyle w:val="BodyText"/>
      </w:pPr>
      <w:r>
        <w:t>The</w:t>
      </w:r>
      <w:r w:rsidR="008F6B95">
        <w:t xml:space="preserve"> QRadar Advisor</w:t>
      </w:r>
      <w:r>
        <w:t xml:space="preserve"> return of insights is in </w:t>
      </w:r>
      <w:proofErr w:type="spellStart"/>
      <w:r>
        <w:t>json</w:t>
      </w:r>
      <w:proofErr w:type="spellEnd"/>
      <w:r>
        <w:t xml:space="preserve"> format, and the result of an analysis is in STIX format. </w:t>
      </w:r>
    </w:p>
    <w:p w14:paraId="00CBD551" w14:textId="3FC68308" w:rsidR="001010DF" w:rsidRDefault="008F6B95" w:rsidP="00ED44C7">
      <w:pPr>
        <w:pStyle w:val="BodyText"/>
      </w:pPr>
      <w:r>
        <w:t xml:space="preserve">Similar to the </w:t>
      </w:r>
      <w:r w:rsidR="007E3EDB">
        <w:t>Watson Search with Local Context</w:t>
      </w:r>
      <w:r>
        <w:t>, th</w:t>
      </w:r>
      <w:ins w:id="234" w:author="Yongjian Feng" w:date="2019-02-20T09:05:00Z">
        <w:r w:rsidR="00D50E31">
          <w:t>e QRadar Advisor Offense Analysis</w:t>
        </w:r>
      </w:ins>
      <w:ins w:id="235" w:author="Yongjian Feng" w:date="2019-02-20T09:06:00Z">
        <w:r w:rsidR="00D50E31">
          <w:t xml:space="preserve"> </w:t>
        </w:r>
      </w:ins>
      <w:del w:id="236" w:author="Yongjian Feng" w:date="2019-02-20T09:05:00Z">
        <w:r w:rsidDel="00D50E31">
          <w:delText xml:space="preserve">is function </w:delText>
        </w:r>
      </w:del>
      <w:r>
        <w:t xml:space="preserve">generates a HTML representation </w:t>
      </w:r>
      <w:r w:rsidR="007E3EDB">
        <w:t xml:space="preserve">of </w:t>
      </w:r>
      <w:r>
        <w:t>the STIX data. It also extracts observables from the STIX objects.</w:t>
      </w:r>
    </w:p>
    <w:p w14:paraId="42F4FAEC" w14:textId="33028DBE" w:rsidR="001010DF" w:rsidRDefault="001010DF" w:rsidP="00ED44C7">
      <w:pPr>
        <w:pStyle w:val="BodyText"/>
      </w:pPr>
      <w:r>
        <w:t xml:space="preserve">Just like </w:t>
      </w:r>
      <w:r w:rsidR="007E3EDB">
        <w:t>Watson Search with Local Context</w:t>
      </w:r>
      <w:r>
        <w:t xml:space="preserve">, </w:t>
      </w:r>
      <w:r w:rsidR="007E3EDB">
        <w:t xml:space="preserve">the </w:t>
      </w:r>
      <w:r>
        <w:t xml:space="preserve">user can also specify the return stage from the pre-process script of the example workflow. </w:t>
      </w:r>
    </w:p>
    <w:p w14:paraId="70D6F575" w14:textId="114AE1F9" w:rsidR="001010DF" w:rsidRDefault="001010DF" w:rsidP="00ED44C7">
      <w:pPr>
        <w:pStyle w:val="BodyText"/>
      </w:pPr>
      <w:r>
        <w:rPr>
          <w:noProof/>
          <w:lang w:eastAsia="zh-CN"/>
        </w:rPr>
        <w:lastRenderedPageBreak/>
        <w:drawing>
          <wp:inline distT="0" distB="0" distL="0" distR="0" wp14:anchorId="1219ED78" wp14:editId="4C5498F8">
            <wp:extent cx="5479415" cy="1557655"/>
            <wp:effectExtent l="152400" t="152400" r="368935" b="366395"/>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FEAB13" w14:textId="7BEDC6A2" w:rsidR="001010DF" w:rsidRDefault="001010DF" w:rsidP="00ED44C7">
      <w:pPr>
        <w:pStyle w:val="BodyText"/>
      </w:pPr>
      <w:r>
        <w:t xml:space="preserve">One more setting is </w:t>
      </w:r>
      <w:proofErr w:type="spellStart"/>
      <w:r>
        <w:t>qradar_analysis_restart_if_existed</w:t>
      </w:r>
      <w:proofErr w:type="spellEnd"/>
      <w:r>
        <w:t xml:space="preserve">. If this flag is set to Yes, the function restarts a new analysis even if </w:t>
      </w:r>
      <w:r w:rsidR="007E3EDB">
        <w:t xml:space="preserve">a </w:t>
      </w:r>
      <w:r>
        <w:t xml:space="preserve">previous result exists for this offense. </w:t>
      </w:r>
    </w:p>
    <w:p w14:paraId="28C9475D" w14:textId="5D210F08" w:rsidR="00ED44C7" w:rsidRDefault="008F6B95" w:rsidP="00ED44C7">
      <w:pPr>
        <w:pStyle w:val="BodyText"/>
      </w:pPr>
      <w:r>
        <w:t>In the post-process script</w:t>
      </w:r>
      <w:ins w:id="237" w:author="Yongjian Feng" w:date="2019-02-19T14:17:00Z">
        <w:r w:rsidR="00A73023">
          <w:t xml:space="preserve"> of the “QRadar Advisor Offense Analysis”</w:t>
        </w:r>
      </w:ins>
      <w:r>
        <w:t xml:space="preserve">, the HTML representation is used to create a note. The observables are used to </w:t>
      </w:r>
      <w:r w:rsidR="007E3EDB">
        <w:t xml:space="preserve">populate </w:t>
      </w:r>
      <w:r>
        <w:t xml:space="preserve">the “QRadar Advisor </w:t>
      </w:r>
      <w:r w:rsidR="007E3EDB">
        <w:t>analysis results</w:t>
      </w:r>
      <w:r>
        <w:t>” data table. The insights are used to create a task.</w:t>
      </w:r>
    </w:p>
    <w:p w14:paraId="527E39E0" w14:textId="523A99F0" w:rsidR="008F6B95" w:rsidRDefault="00A73023" w:rsidP="00ED44C7">
      <w:pPr>
        <w:pStyle w:val="BodyText"/>
      </w:pPr>
      <w:ins w:id="238" w:author="Yongjian Feng" w:date="2019-02-19T14:17:00Z">
        <w:r>
          <w:rPr>
            <w:noProof/>
            <w:lang w:eastAsia="zh-CN"/>
          </w:rPr>
          <w:drawing>
            <wp:inline distT="0" distB="0" distL="0" distR="0" wp14:anchorId="2D306BCC" wp14:editId="718DD159">
              <wp:extent cx="5486400" cy="3495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9 at 2.16.56 PM.png"/>
                      <pic:cNvPicPr/>
                    </pic:nvPicPr>
                    <pic:blipFill>
                      <a:blip r:embed="rId30"/>
                      <a:stretch>
                        <a:fillRect/>
                      </a:stretch>
                    </pic:blipFill>
                    <pic:spPr>
                      <a:xfrm>
                        <a:off x="0" y="0"/>
                        <a:ext cx="5486400" cy="3495040"/>
                      </a:xfrm>
                      <a:prstGeom prst="rect">
                        <a:avLst/>
                      </a:prstGeom>
                    </pic:spPr>
                  </pic:pic>
                </a:graphicData>
              </a:graphic>
            </wp:inline>
          </w:drawing>
        </w:r>
      </w:ins>
      <w:del w:id="239" w:author="Yongjian Feng" w:date="2019-02-19T14:17:00Z">
        <w:r w:rsidR="00EA418D" w:rsidDel="00A73023">
          <w:rPr>
            <w:noProof/>
            <w:lang w:eastAsia="zh-CN"/>
          </w:rPr>
          <w:drawing>
            <wp:inline distT="0" distB="0" distL="0" distR="0" wp14:anchorId="6D2BB961" wp14:editId="151E663A">
              <wp:extent cx="5486400" cy="4543425"/>
              <wp:effectExtent l="152400" t="152400" r="361950" b="3714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wf analy post.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54342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6DD981A1" w14:textId="584A95A0" w:rsidR="008F6B95" w:rsidRDefault="008F6B95" w:rsidP="00ED44C7">
      <w:pPr>
        <w:pStyle w:val="BodyText"/>
        <w:rPr>
          <w:ins w:id="240" w:author="Yongjian Feng" w:date="2019-02-19T14:18:00Z"/>
        </w:rPr>
      </w:pPr>
      <w:r>
        <w:t xml:space="preserve">Note the raw STIX data from QRadar Advisor is accessible from the post-process script as </w:t>
      </w:r>
      <w:proofErr w:type="spellStart"/>
      <w:proofErr w:type="gramStart"/>
      <w:r>
        <w:t>results.stix</w:t>
      </w:r>
      <w:proofErr w:type="spellEnd"/>
      <w:proofErr w:type="gramEnd"/>
      <w:r>
        <w:t>, if the customer wants to create custom code to parse the STIX data.</w:t>
      </w:r>
    </w:p>
    <w:p w14:paraId="405AEE4C" w14:textId="0E63A7FB" w:rsidR="00A73023" w:rsidRDefault="00F21382" w:rsidP="00ED44C7">
      <w:pPr>
        <w:pStyle w:val="BodyText"/>
      </w:pPr>
      <w:ins w:id="241" w:author="Yongjian Feng" w:date="2019-02-20T09:07:00Z">
        <w:r>
          <w:t>T</w:t>
        </w:r>
      </w:ins>
      <w:ins w:id="242" w:author="Yongjian Feng" w:date="2019-02-19T14:18:00Z">
        <w:r w:rsidR="00A73023">
          <w:t>he “QRadar Advisor Offense Analysis” function also returns the MITR</w:t>
        </w:r>
      </w:ins>
      <w:ins w:id="243" w:author="Yongjian Feng" w:date="2019-02-19T14:19:00Z">
        <w:r w:rsidR="00A73023">
          <w:t>E ATTACK tactic(s) associated with this offense. This is passed into the second function “MITRE tactic information”.</w:t>
        </w:r>
      </w:ins>
      <w:ins w:id="244" w:author="Yongjian Feng" w:date="2019-02-19T14:20:00Z">
        <w:r w:rsidR="00A73023">
          <w:t xml:space="preserve"> The second function retrieves technique information related to the given tactic from the MITRE ATTACK STIX TAXII server.</w:t>
        </w:r>
      </w:ins>
      <w:ins w:id="245" w:author="Yongjian Feng" w:date="2019-02-19T14:21:00Z">
        <w:r w:rsidR="00A73023">
          <w:t xml:space="preserve"> The returned information is used to populate the </w:t>
        </w:r>
      </w:ins>
      <w:ins w:id="246" w:author="Yongjian Feng" w:date="2019-02-19T14:22:00Z">
        <w:r w:rsidR="00A73023">
          <w:t>“MITRE ATTACK of offense” data table.</w:t>
        </w:r>
      </w:ins>
    </w:p>
    <w:p w14:paraId="0B1D31D6" w14:textId="36DF4012" w:rsidR="00ED44C7" w:rsidRDefault="00ED44C7" w:rsidP="00823076">
      <w:pPr>
        <w:pStyle w:val="BodyText"/>
        <w:keepNext/>
      </w:pPr>
      <w:r>
        <w:lastRenderedPageBreak/>
        <w:t xml:space="preserve">To use the example workflow, a Resilient incident must </w:t>
      </w:r>
      <w:r w:rsidR="00EA418D">
        <w:t>have</w:t>
      </w:r>
      <w:r>
        <w:t xml:space="preserve"> a valid QRadar offense </w:t>
      </w:r>
      <w:r w:rsidR="00315D94">
        <w:t xml:space="preserve">ID </w:t>
      </w:r>
      <w:r>
        <w:t xml:space="preserve">stored in the </w:t>
      </w:r>
      <w:proofErr w:type="spellStart"/>
      <w:r>
        <w:t>qradar_id</w:t>
      </w:r>
      <w:proofErr w:type="spellEnd"/>
      <w:r>
        <w:t xml:space="preserve"> field.</w:t>
      </w:r>
      <w:r w:rsidR="0055055C">
        <w:t xml:space="preserve"> In the following example, </w:t>
      </w:r>
      <w:r w:rsidR="00EA418D">
        <w:t xml:space="preserve">the </w:t>
      </w:r>
      <w:r w:rsidR="0055055C">
        <w:t xml:space="preserve">incident is linked to QRadar offense </w:t>
      </w:r>
      <w:del w:id="247" w:author="Yongjian Feng" w:date="2019-02-19T14:23:00Z">
        <w:r w:rsidR="0055055C" w:rsidDel="00A73023">
          <w:delText>2</w:delText>
        </w:r>
      </w:del>
      <w:r w:rsidR="0055055C">
        <w:t>7.</w:t>
      </w:r>
    </w:p>
    <w:p w14:paraId="1C000581" w14:textId="6423D20D" w:rsidR="00ED44C7" w:rsidRDefault="00EA418D" w:rsidP="00ED44C7">
      <w:pPr>
        <w:pStyle w:val="BodyText"/>
      </w:pPr>
      <w:del w:id="248" w:author="Yongjian Feng" w:date="2019-02-19T14:23:00Z">
        <w:r w:rsidDel="0071264F">
          <w:rPr>
            <w:noProof/>
            <w:lang w:eastAsia="zh-CN"/>
          </w:rPr>
          <w:drawing>
            <wp:inline distT="0" distB="0" distL="0" distR="0" wp14:anchorId="40C6BFD0" wp14:editId="36367EA3">
              <wp:extent cx="5486400" cy="3051175"/>
              <wp:effectExtent l="152400" t="152400" r="361950" b="3587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analy det.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051175"/>
                      </a:xfrm>
                      <a:prstGeom prst="rect">
                        <a:avLst/>
                      </a:prstGeom>
                      <a:ln>
                        <a:noFill/>
                      </a:ln>
                      <a:effectLst>
                        <a:outerShdw blurRad="292100" dist="139700" dir="2700000" algn="tl" rotWithShape="0">
                          <a:srgbClr val="333333">
                            <a:alpha val="65000"/>
                          </a:srgbClr>
                        </a:outerShdw>
                      </a:effectLst>
                    </pic:spPr>
                  </pic:pic>
                </a:graphicData>
              </a:graphic>
            </wp:inline>
          </w:drawing>
        </w:r>
      </w:del>
      <w:ins w:id="249" w:author="Yongjian Feng" w:date="2019-02-19T14:24:00Z">
        <w:r w:rsidR="0071264F">
          <w:rPr>
            <w:noProof/>
          </w:rPr>
          <w:drawing>
            <wp:inline distT="0" distB="0" distL="0" distR="0" wp14:anchorId="4D3E2A0B" wp14:editId="0C35A123">
              <wp:extent cx="5486400" cy="2921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9 at 2.23.54 PM.png"/>
                      <pic:cNvPicPr/>
                    </pic:nvPicPr>
                    <pic:blipFill>
                      <a:blip r:embed="rId33"/>
                      <a:stretch>
                        <a:fillRect/>
                      </a:stretch>
                    </pic:blipFill>
                    <pic:spPr>
                      <a:xfrm>
                        <a:off x="0" y="0"/>
                        <a:ext cx="5486400" cy="2921635"/>
                      </a:xfrm>
                      <a:prstGeom prst="rect">
                        <a:avLst/>
                      </a:prstGeom>
                    </pic:spPr>
                  </pic:pic>
                </a:graphicData>
              </a:graphic>
            </wp:inline>
          </w:drawing>
        </w:r>
      </w:ins>
    </w:p>
    <w:p w14:paraId="7F6AD2A4" w14:textId="66A23071" w:rsidR="001010DF" w:rsidRDefault="00EA418D" w:rsidP="00ED44C7">
      <w:pPr>
        <w:pStyle w:val="BodyText"/>
      </w:pPr>
      <w:r>
        <w:t>The offense analysis begins upon selection of the rule “QRadar Advisor Offense Analysis” from the Action menu of the incident.</w:t>
      </w:r>
    </w:p>
    <w:p w14:paraId="222A2C5E" w14:textId="0A55CDDF" w:rsidR="001010DF" w:rsidRDefault="00395B6C" w:rsidP="00ED44C7">
      <w:pPr>
        <w:pStyle w:val="BodyText"/>
      </w:pPr>
      <w:del w:id="250" w:author="Yongjian Feng" w:date="2019-02-19T14:25:00Z">
        <w:r w:rsidDel="0071264F">
          <w:rPr>
            <w:noProof/>
            <w:lang w:eastAsia="zh-CN"/>
          </w:rPr>
          <w:drawing>
            <wp:inline distT="0" distB="0" distL="0" distR="0" wp14:anchorId="23A5E230" wp14:editId="66248BFD">
              <wp:extent cx="5486400" cy="2593975"/>
              <wp:effectExtent l="152400" t="152400" r="361950"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actio menu.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593975"/>
                      </a:xfrm>
                      <a:prstGeom prst="rect">
                        <a:avLst/>
                      </a:prstGeom>
                      <a:ln>
                        <a:noFill/>
                      </a:ln>
                      <a:effectLst>
                        <a:outerShdw blurRad="292100" dist="139700" dir="2700000" algn="tl" rotWithShape="0">
                          <a:srgbClr val="333333">
                            <a:alpha val="65000"/>
                          </a:srgbClr>
                        </a:outerShdw>
                      </a:effectLst>
                    </pic:spPr>
                  </pic:pic>
                </a:graphicData>
              </a:graphic>
            </wp:inline>
          </w:drawing>
        </w:r>
      </w:del>
      <w:ins w:id="251" w:author="Yongjian Feng" w:date="2019-02-19T14:25:00Z">
        <w:r w:rsidR="0071264F">
          <w:rPr>
            <w:noProof/>
          </w:rPr>
          <w:drawing>
            <wp:inline distT="0" distB="0" distL="0" distR="0" wp14:anchorId="18C79099" wp14:editId="2D8CE0CD">
              <wp:extent cx="5486400" cy="228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9 at 2.25.23 PM.png"/>
                      <pic:cNvPicPr/>
                    </pic:nvPicPr>
                    <pic:blipFill>
                      <a:blip r:embed="rId35"/>
                      <a:stretch>
                        <a:fillRect/>
                      </a:stretch>
                    </pic:blipFill>
                    <pic:spPr>
                      <a:xfrm>
                        <a:off x="0" y="0"/>
                        <a:ext cx="5486400" cy="2284095"/>
                      </a:xfrm>
                      <a:prstGeom prst="rect">
                        <a:avLst/>
                      </a:prstGeom>
                    </pic:spPr>
                  </pic:pic>
                </a:graphicData>
              </a:graphic>
            </wp:inline>
          </w:drawing>
        </w:r>
      </w:ins>
    </w:p>
    <w:p w14:paraId="72426521" w14:textId="5A26D60D" w:rsidR="00395B6C" w:rsidRDefault="00395B6C" w:rsidP="00823076">
      <w:pPr>
        <w:pStyle w:val="BodyText"/>
        <w:keepNext/>
      </w:pPr>
      <w:r>
        <w:lastRenderedPageBreak/>
        <w:t>A</w:t>
      </w:r>
      <w:r w:rsidR="001010DF">
        <w:t xml:space="preserve"> normal analysis </w:t>
      </w:r>
      <w:r>
        <w:t xml:space="preserve">can </w:t>
      </w:r>
      <w:r w:rsidR="001010DF">
        <w:t>take up to 20 minutes. Once completed, the HTML representation is shown in the Note</w:t>
      </w:r>
      <w:r>
        <w:t>s</w:t>
      </w:r>
      <w:r w:rsidR="001010DF">
        <w:t xml:space="preserve"> tab.</w:t>
      </w:r>
    </w:p>
    <w:p w14:paraId="667D164D" w14:textId="77295090" w:rsidR="001010DF" w:rsidRDefault="00231FE6" w:rsidP="00ED44C7">
      <w:pPr>
        <w:pStyle w:val="BodyText"/>
        <w:rPr>
          <w:noProof/>
          <w:lang w:eastAsia="zh-CN"/>
        </w:rPr>
      </w:pPr>
      <w:r>
        <w:rPr>
          <w:noProof/>
          <w:lang w:eastAsia="zh-CN"/>
        </w:rPr>
        <w:drawing>
          <wp:inline distT="0" distB="0" distL="0" distR="0" wp14:anchorId="13414447" wp14:editId="383E7786">
            <wp:extent cx="5486400" cy="3989705"/>
            <wp:effectExtent l="152400" t="152400" r="361950" b="353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analy notes.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989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09382" w14:textId="03171D34" w:rsidR="00917FB6" w:rsidRDefault="00231FE6" w:rsidP="00823076">
      <w:pPr>
        <w:pStyle w:val="BodyText"/>
        <w:keepNext/>
      </w:pPr>
      <w:r>
        <w:rPr>
          <w:noProof/>
          <w:lang w:eastAsia="zh-CN"/>
        </w:rPr>
        <w:lastRenderedPageBreak/>
        <w:t>O</w:t>
      </w:r>
      <w:r w:rsidR="00917FB6">
        <w:rPr>
          <w:noProof/>
          <w:lang w:eastAsia="zh-CN"/>
        </w:rPr>
        <w:t xml:space="preserve">bservables are added to the </w:t>
      </w:r>
      <w:r>
        <w:rPr>
          <w:noProof/>
          <w:lang w:eastAsia="zh-CN"/>
        </w:rPr>
        <w:t xml:space="preserve">data table, </w:t>
      </w:r>
      <w:r w:rsidR="00315D94">
        <w:rPr>
          <w:noProof/>
          <w:lang w:eastAsia="zh-CN"/>
        </w:rPr>
        <w:t>“</w:t>
      </w:r>
      <w:r>
        <w:rPr>
          <w:noProof/>
          <w:lang w:eastAsia="zh-CN"/>
        </w:rPr>
        <w:t>QRadar Advisor analysis results</w:t>
      </w:r>
      <w:r w:rsidR="00315D94">
        <w:rPr>
          <w:noProof/>
          <w:lang w:eastAsia="zh-CN"/>
        </w:rPr>
        <w:t>”</w:t>
      </w:r>
      <w:r w:rsidR="00917FB6">
        <w:rPr>
          <w:noProof/>
          <w:lang w:eastAsia="zh-CN"/>
        </w:rPr>
        <w:t xml:space="preserve">. </w:t>
      </w:r>
      <w:r>
        <w:rPr>
          <w:noProof/>
          <w:lang w:eastAsia="zh-CN"/>
        </w:rPr>
        <w:t>A</w:t>
      </w:r>
      <w:r w:rsidR="00917FB6">
        <w:rPr>
          <w:noProof/>
          <w:lang w:eastAsia="zh-CN"/>
        </w:rPr>
        <w:t xml:space="preserve"> </w:t>
      </w:r>
      <w:r>
        <w:rPr>
          <w:noProof/>
          <w:lang w:eastAsia="zh-CN"/>
        </w:rPr>
        <w:t xml:space="preserve">menu rule is included for this </w:t>
      </w:r>
      <w:r w:rsidR="00917FB6">
        <w:rPr>
          <w:noProof/>
          <w:lang w:eastAsia="zh-CN"/>
        </w:rPr>
        <w:t>data table. User</w:t>
      </w:r>
      <w:r>
        <w:rPr>
          <w:noProof/>
          <w:lang w:eastAsia="zh-CN"/>
        </w:rPr>
        <w:t>s</w:t>
      </w:r>
      <w:r w:rsidR="00917FB6">
        <w:rPr>
          <w:noProof/>
          <w:lang w:eastAsia="zh-CN"/>
        </w:rPr>
        <w:t xml:space="preserve"> can use it to create a new artifact based on the selected row.</w:t>
      </w:r>
    </w:p>
    <w:p w14:paraId="63DF53EE" w14:textId="0564B655" w:rsidR="008A272A" w:rsidRDefault="00231FE6" w:rsidP="00CA6E85">
      <w:pPr>
        <w:pStyle w:val="BodyText"/>
      </w:pPr>
      <w:r>
        <w:rPr>
          <w:noProof/>
          <w:lang w:eastAsia="zh-CN"/>
        </w:rPr>
        <w:drawing>
          <wp:inline distT="0" distB="0" distL="0" distR="0" wp14:anchorId="6ED17D9C" wp14:editId="2A7D270F">
            <wp:extent cx="5486400" cy="3186430"/>
            <wp:effectExtent l="152400" t="152400" r="361950" b="3568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analy create art.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186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1098F457" w:rsidR="00917FB6" w:rsidRDefault="00236EB5" w:rsidP="00CA6E85">
      <w:pPr>
        <w:pStyle w:val="BodyText"/>
        <w:rPr>
          <w:ins w:id="252" w:author="Yongjian Feng" w:date="2019-02-19T14:26:00Z"/>
        </w:rPr>
      </w:pPr>
      <w:r>
        <w:rPr>
          <w:noProof/>
          <w:lang w:eastAsia="zh-CN"/>
        </w:rPr>
        <w:drawing>
          <wp:inline distT="0" distB="0" distL="0" distR="0" wp14:anchorId="08D7F628" wp14:editId="663F1A05">
            <wp:extent cx="5382491" cy="3179034"/>
            <wp:effectExtent l="152400" t="152400" r="370840" b="3644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analy tasks.png"/>
                    <pic:cNvPicPr/>
                  </pic:nvPicPr>
                  <pic:blipFill>
                    <a:blip r:embed="rId38">
                      <a:extLst>
                        <a:ext uri="{28A0092B-C50C-407E-A947-70E740481C1C}">
                          <a14:useLocalDpi xmlns:a14="http://schemas.microsoft.com/office/drawing/2010/main" val="0"/>
                        </a:ext>
                      </a:extLst>
                    </a:blip>
                    <a:stretch>
                      <a:fillRect/>
                    </a:stretch>
                  </pic:blipFill>
                  <pic:spPr>
                    <a:xfrm>
                      <a:off x="0" y="0"/>
                      <a:ext cx="5388311" cy="31824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EA3BE" w14:textId="636E1283" w:rsidR="0071264F" w:rsidRDefault="0071264F" w:rsidP="00CA6E85">
      <w:pPr>
        <w:pStyle w:val="BodyText"/>
        <w:rPr>
          <w:ins w:id="253" w:author="Yongjian Feng" w:date="2019-02-19T14:27:00Z"/>
        </w:rPr>
      </w:pPr>
      <w:ins w:id="254" w:author="Yongjian Feng" w:date="2019-02-19T14:26:00Z">
        <w:r>
          <w:lastRenderedPageBreak/>
          <w:t xml:space="preserve">In addition, the </w:t>
        </w:r>
      </w:ins>
      <w:ins w:id="255" w:author="Yongjian Feng" w:date="2019-02-19T14:27:00Z">
        <w:r>
          <w:t xml:space="preserve">“MITRE ATTACK of Incident” data table </w:t>
        </w:r>
      </w:ins>
      <w:ins w:id="256" w:author="Yongjian Feng" w:date="2019-02-19T14:28:00Z">
        <w:r>
          <w:t xml:space="preserve">has been updated with the tactic information. For this particular offense, QRadar Advisor identified that the </w:t>
        </w:r>
      </w:ins>
      <w:ins w:id="257" w:author="Yongjian Feng" w:date="2019-02-19T14:29:00Z">
        <w:r>
          <w:t>tactic is “Execution”.</w:t>
        </w:r>
      </w:ins>
    </w:p>
    <w:p w14:paraId="56E2553E" w14:textId="10C92101" w:rsidR="0071264F" w:rsidRDefault="0071264F" w:rsidP="00CA6E85">
      <w:pPr>
        <w:pStyle w:val="BodyText"/>
        <w:rPr>
          <w:ins w:id="258" w:author="Yongjian Feng" w:date="2019-02-19T14:29:00Z"/>
        </w:rPr>
      </w:pPr>
      <w:ins w:id="259" w:author="Yongjian Feng" w:date="2019-02-19T14:26:00Z">
        <w:r>
          <w:rPr>
            <w:noProof/>
          </w:rPr>
          <w:drawing>
            <wp:inline distT="0" distB="0" distL="0" distR="0" wp14:anchorId="74411A6C" wp14:editId="43B834C1">
              <wp:extent cx="5486400" cy="2839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9 at 2.26.44 PM.png"/>
                      <pic:cNvPicPr/>
                    </pic:nvPicPr>
                    <pic:blipFill>
                      <a:blip r:embed="rId39"/>
                      <a:stretch>
                        <a:fillRect/>
                      </a:stretch>
                    </pic:blipFill>
                    <pic:spPr>
                      <a:xfrm>
                        <a:off x="0" y="0"/>
                        <a:ext cx="5486400" cy="2839085"/>
                      </a:xfrm>
                      <a:prstGeom prst="rect">
                        <a:avLst/>
                      </a:prstGeom>
                    </pic:spPr>
                  </pic:pic>
                </a:graphicData>
              </a:graphic>
            </wp:inline>
          </w:drawing>
        </w:r>
      </w:ins>
    </w:p>
    <w:p w14:paraId="0F03EF0B" w14:textId="4EB05F69" w:rsidR="0071264F" w:rsidRDefault="0071264F" w:rsidP="00CA6E85">
      <w:pPr>
        <w:pStyle w:val="BodyText"/>
        <w:rPr>
          <w:ins w:id="260" w:author="Yongjian Feng" w:date="2019-02-19T14:30:00Z"/>
        </w:rPr>
      </w:pPr>
      <w:ins w:id="261" w:author="Yongjian Feng" w:date="2019-02-19T14:29:00Z">
        <w:r>
          <w:t xml:space="preserve">This tactic is used to query information about MITRE techniques. The result is shown in the “MITRE </w:t>
        </w:r>
      </w:ins>
      <w:ins w:id="262" w:author="Yongjian Feng" w:date="2019-02-19T14:30:00Z">
        <w:r>
          <w:t>ATTACK techniques” data table.</w:t>
        </w:r>
      </w:ins>
    </w:p>
    <w:p w14:paraId="5F492DAA" w14:textId="1151BF6F" w:rsidR="0071264F" w:rsidRDefault="0071264F" w:rsidP="00CA6E85">
      <w:pPr>
        <w:pStyle w:val="BodyText"/>
        <w:rPr>
          <w:ins w:id="263" w:author="Yongjian Feng" w:date="2019-02-19T14:30:00Z"/>
        </w:rPr>
      </w:pPr>
      <w:ins w:id="264" w:author="Yongjian Feng" w:date="2019-02-19T14:30:00Z">
        <w:r>
          <w:rPr>
            <w:noProof/>
          </w:rPr>
          <w:drawing>
            <wp:inline distT="0" distB="0" distL="0" distR="0" wp14:anchorId="47E9487B" wp14:editId="30719AF0">
              <wp:extent cx="5486400" cy="284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9 at 2.29.37 PM.png"/>
                      <pic:cNvPicPr/>
                    </pic:nvPicPr>
                    <pic:blipFill>
                      <a:blip r:embed="rId40"/>
                      <a:stretch>
                        <a:fillRect/>
                      </a:stretch>
                    </pic:blipFill>
                    <pic:spPr>
                      <a:xfrm>
                        <a:off x="0" y="0"/>
                        <a:ext cx="5486400" cy="2842895"/>
                      </a:xfrm>
                      <a:prstGeom prst="rect">
                        <a:avLst/>
                      </a:prstGeom>
                    </pic:spPr>
                  </pic:pic>
                </a:graphicData>
              </a:graphic>
            </wp:inline>
          </w:drawing>
        </w:r>
      </w:ins>
    </w:p>
    <w:p w14:paraId="0829BB6D" w14:textId="3BE0E59D" w:rsidR="0071264F" w:rsidRDefault="0071264F" w:rsidP="00CA6E85">
      <w:pPr>
        <w:pStyle w:val="BodyText"/>
        <w:rPr>
          <w:ins w:id="265" w:author="Yongjian Feng" w:date="2019-02-19T14:32:00Z"/>
        </w:rPr>
      </w:pPr>
      <w:ins w:id="266" w:author="Yongjian Feng" w:date="2019-02-19T14:30:00Z">
        <w:r>
          <w:t>If a cu</w:t>
        </w:r>
      </w:ins>
      <w:ins w:id="267" w:author="Yongjian Feng" w:date="2019-02-19T14:31:00Z">
        <w:r>
          <w:t xml:space="preserve">stomer wants to create a task to further investigate or mitigate a technique, he can select the “Create Task for </w:t>
        </w:r>
      </w:ins>
      <w:ins w:id="268" w:author="Yongjian Feng" w:date="2019-02-19T14:32:00Z">
        <w:r>
          <w:t>Technique” menu item.</w:t>
        </w:r>
      </w:ins>
    </w:p>
    <w:p w14:paraId="3DD58270" w14:textId="6668BC5B" w:rsidR="0071264F" w:rsidRDefault="0071264F" w:rsidP="00CA6E85">
      <w:pPr>
        <w:pStyle w:val="BodyText"/>
        <w:rPr>
          <w:ins w:id="269" w:author="Yongjian Feng" w:date="2019-02-19T14:32:00Z"/>
        </w:rPr>
      </w:pPr>
      <w:ins w:id="270" w:author="Yongjian Feng" w:date="2019-02-19T14:32:00Z">
        <w:r>
          <w:rPr>
            <w:noProof/>
          </w:rPr>
          <w:lastRenderedPageBreak/>
          <w:drawing>
            <wp:inline distT="0" distB="0" distL="0" distR="0" wp14:anchorId="372AAABB" wp14:editId="43DBE839">
              <wp:extent cx="5486400" cy="1474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9 at 2.31.41 PM.png"/>
                      <pic:cNvPicPr/>
                    </pic:nvPicPr>
                    <pic:blipFill>
                      <a:blip r:embed="rId41"/>
                      <a:stretch>
                        <a:fillRect/>
                      </a:stretch>
                    </pic:blipFill>
                    <pic:spPr>
                      <a:xfrm>
                        <a:off x="0" y="0"/>
                        <a:ext cx="5486400" cy="1474470"/>
                      </a:xfrm>
                      <a:prstGeom prst="rect">
                        <a:avLst/>
                      </a:prstGeom>
                    </pic:spPr>
                  </pic:pic>
                </a:graphicData>
              </a:graphic>
            </wp:inline>
          </w:drawing>
        </w:r>
      </w:ins>
    </w:p>
    <w:p w14:paraId="5B0ECD3E" w14:textId="08BB8344" w:rsidR="0071264F" w:rsidRDefault="0071264F" w:rsidP="00CA6E85">
      <w:pPr>
        <w:pStyle w:val="BodyText"/>
        <w:rPr>
          <w:ins w:id="271" w:author="Yongjian Feng" w:date="2019-02-19T14:33:00Z"/>
        </w:rPr>
      </w:pPr>
      <w:ins w:id="272" w:author="Yongjian Feng" w:date="2019-02-19T14:32:00Z">
        <w:r>
          <w:t xml:space="preserve">A task is then created with description, </w:t>
        </w:r>
      </w:ins>
      <w:ins w:id="273" w:author="Yongjian Feng" w:date="2019-02-19T14:33:00Z">
        <w:r>
          <w:t>detection, and mitigation of the selected technique.</w:t>
        </w:r>
      </w:ins>
    </w:p>
    <w:p w14:paraId="1CA78C1D" w14:textId="0E5D82A6" w:rsidR="0071264F" w:rsidRDefault="0071264F" w:rsidP="00CA6E85">
      <w:pPr>
        <w:pStyle w:val="BodyText"/>
      </w:pPr>
      <w:ins w:id="274" w:author="Yongjian Feng" w:date="2019-02-19T14:33:00Z">
        <w:r>
          <w:rPr>
            <w:noProof/>
          </w:rPr>
          <w:drawing>
            <wp:inline distT="0" distB="0" distL="0" distR="0" wp14:anchorId="3469D772" wp14:editId="2A4EEAAA">
              <wp:extent cx="5486400" cy="3688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9 at 2.32.45 PM.png"/>
                      <pic:cNvPicPr/>
                    </pic:nvPicPr>
                    <pic:blipFill>
                      <a:blip r:embed="rId42"/>
                      <a:stretch>
                        <a:fillRect/>
                      </a:stretch>
                    </pic:blipFill>
                    <pic:spPr>
                      <a:xfrm>
                        <a:off x="0" y="0"/>
                        <a:ext cx="5486400" cy="3688080"/>
                      </a:xfrm>
                      <a:prstGeom prst="rect">
                        <a:avLst/>
                      </a:prstGeom>
                    </pic:spPr>
                  </pic:pic>
                </a:graphicData>
              </a:graphic>
            </wp:inline>
          </w:drawing>
        </w:r>
      </w:ins>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2473"/>
        <w:gridCol w:w="6157"/>
      </w:tblGrid>
      <w:tr w:rsidR="00180D9F" w:rsidRPr="00315D94" w14:paraId="7A888798" w14:textId="77777777" w:rsidTr="0037349D">
        <w:tc>
          <w:tcPr>
            <w:tcW w:w="2473" w:type="dxa"/>
            <w:shd w:val="clear" w:color="auto" w:fill="C2D69B" w:themeFill="accent3" w:themeFillTint="99"/>
          </w:tcPr>
          <w:p w14:paraId="09D372BF" w14:textId="2CCB4809" w:rsidR="00180D9F" w:rsidRPr="00823076" w:rsidRDefault="00180D9F" w:rsidP="00CA6E85">
            <w:pPr>
              <w:pStyle w:val="BodyText"/>
              <w:rPr>
                <w:b/>
              </w:rPr>
            </w:pPr>
            <w:r w:rsidRPr="00823076">
              <w:rPr>
                <w:b/>
              </w:rPr>
              <w:t>Setting</w:t>
            </w:r>
          </w:p>
        </w:tc>
        <w:tc>
          <w:tcPr>
            <w:tcW w:w="6157" w:type="dxa"/>
            <w:shd w:val="clear" w:color="auto" w:fill="C2D69B" w:themeFill="accent3" w:themeFillTint="99"/>
          </w:tcPr>
          <w:p w14:paraId="0FE5B61F" w14:textId="0D9748C1" w:rsidR="00180D9F" w:rsidRPr="00823076" w:rsidRDefault="00180D9F" w:rsidP="00CA6E85">
            <w:pPr>
              <w:pStyle w:val="BodyText"/>
              <w:rPr>
                <w:b/>
              </w:rPr>
            </w:pPr>
            <w:r w:rsidRPr="00823076">
              <w:rPr>
                <w:b/>
              </w:rPr>
              <w:t>Explanation</w:t>
            </w:r>
          </w:p>
        </w:tc>
      </w:tr>
      <w:tr w:rsidR="00180D9F" w14:paraId="777792C8" w14:textId="77777777" w:rsidTr="0037349D">
        <w:tc>
          <w:tcPr>
            <w:tcW w:w="2473" w:type="dxa"/>
          </w:tcPr>
          <w:p w14:paraId="62C6C53B" w14:textId="5451C823" w:rsidR="00180D9F" w:rsidRDefault="00180D9F" w:rsidP="00CA6E85">
            <w:pPr>
              <w:pStyle w:val="BodyText"/>
            </w:pPr>
            <w:proofErr w:type="spellStart"/>
            <w:r>
              <w:t>offense_analysis_timeout</w:t>
            </w:r>
            <w:proofErr w:type="spellEnd"/>
          </w:p>
        </w:tc>
        <w:tc>
          <w:tcPr>
            <w:tcW w:w="6157" w:type="dxa"/>
          </w:tcPr>
          <w:p w14:paraId="7E8961BD" w14:textId="721E849E" w:rsidR="00180D9F" w:rsidRDefault="00180D9F" w:rsidP="00CA6E85">
            <w:pPr>
              <w:pStyle w:val="BodyText"/>
            </w:pPr>
            <w:r>
              <w:t>Timeout in seconds. It is the time the funct</w:t>
            </w:r>
            <w:r w:rsidR="003A6C00">
              <w:t>ion waits for the result returned</w:t>
            </w:r>
            <w:r>
              <w:t xml:space="preserve"> from QRadar Advisor. It is </w:t>
            </w:r>
            <w:proofErr w:type="gramStart"/>
            <w:r>
              <w:t>optional, and</w:t>
            </w:r>
            <w:proofErr w:type="gramEnd"/>
            <w:r>
              <w:t xml:space="preserve"> defaulted to 1200 seconds if absent.</w:t>
            </w:r>
          </w:p>
        </w:tc>
      </w:tr>
      <w:tr w:rsidR="00180D9F" w14:paraId="603E9E7A" w14:textId="77777777" w:rsidTr="0037349D">
        <w:trPr>
          <w:trHeight w:val="395"/>
        </w:trPr>
        <w:tc>
          <w:tcPr>
            <w:tcW w:w="2473" w:type="dxa"/>
          </w:tcPr>
          <w:p w14:paraId="4146FE10" w14:textId="5C632572" w:rsidR="00180D9F" w:rsidRDefault="00180D9F" w:rsidP="00CA6E85">
            <w:pPr>
              <w:pStyle w:val="BodyText"/>
            </w:pPr>
            <w:proofErr w:type="spellStart"/>
            <w:r>
              <w:t>offense_analysis_period</w:t>
            </w:r>
            <w:proofErr w:type="spellEnd"/>
          </w:p>
        </w:tc>
        <w:tc>
          <w:tcPr>
            <w:tcW w:w="6157" w:type="dxa"/>
          </w:tcPr>
          <w:p w14:paraId="5B8D8BF2" w14:textId="07074F0C" w:rsidR="00180D9F" w:rsidRDefault="00180D9F" w:rsidP="003A6C00">
            <w:pPr>
              <w:pStyle w:val="BodyText"/>
            </w:pPr>
            <w:r>
              <w:t xml:space="preserve">In seconds. It specifies how often the function checks the </w:t>
            </w:r>
            <w:r w:rsidR="003A6C00">
              <w:t>analysis</w:t>
            </w:r>
            <w:r>
              <w:t xml:space="preserve"> status. It is </w:t>
            </w:r>
            <w:proofErr w:type="gramStart"/>
            <w:r>
              <w:t>optional, and</w:t>
            </w:r>
            <w:proofErr w:type="gramEnd"/>
            <w:r>
              <w:t xml:space="preserve"> defaulted to 5 seconds if absent.</w:t>
            </w:r>
          </w:p>
        </w:tc>
      </w:tr>
    </w:tbl>
    <w:p w14:paraId="63F4B5D4" w14:textId="21C369D5" w:rsidR="0037349D" w:rsidRDefault="00EF3DF0" w:rsidP="0037349D">
      <w:pPr>
        <w:pStyle w:val="Heading20"/>
        <w:rPr>
          <w:ins w:id="275" w:author="Yongjian Feng" w:date="2019-02-19T14:58:00Z"/>
        </w:rPr>
      </w:pPr>
      <w:ins w:id="276" w:author="Yongjian Feng" w:date="2019-02-20T10:29:00Z">
        <w:r>
          <w:t>Example</w:t>
        </w:r>
      </w:ins>
      <w:ins w:id="277" w:author="Yongjian Feng" w:date="2019-02-20T10:30:00Z">
        <w:r>
          <w:t xml:space="preserve"> of mapping QRadar rule to tactic</w:t>
        </w:r>
      </w:ins>
    </w:p>
    <w:p w14:paraId="51BA58C2" w14:textId="4BBDF8C0" w:rsidR="00EF3DF0" w:rsidRDefault="00702DE7" w:rsidP="00DC6D6D">
      <w:pPr>
        <w:pStyle w:val="BodyText"/>
        <w:rPr>
          <w:ins w:id="278" w:author="Yongjian Feng" w:date="2019-02-20T10:31:00Z"/>
        </w:rPr>
      </w:pPr>
      <w:ins w:id="279" w:author="Yongjian Feng" w:date="2019-02-19T15:02:00Z">
        <w:r>
          <w:t xml:space="preserve">This </w:t>
        </w:r>
      </w:ins>
      <w:ins w:id="280" w:author="Yongjian Feng" w:date="2019-02-20T10:31:00Z">
        <w:r w:rsidR="00EF3DF0">
          <w:t xml:space="preserve">example </w:t>
        </w:r>
      </w:ins>
      <w:ins w:id="281" w:author="Yongjian Feng" w:date="2019-02-19T15:02:00Z">
        <w:r>
          <w:t xml:space="preserve">workflow </w:t>
        </w:r>
      </w:ins>
      <w:ins w:id="282" w:author="Yongjian Feng" w:date="2019-02-20T10:31:00Z">
        <w:r w:rsidR="00EF3DF0">
          <w:t>invokes</w:t>
        </w:r>
      </w:ins>
      <w:ins w:id="283" w:author="Yongjian Feng" w:date="2019-02-19T15:02:00Z">
        <w:r>
          <w:t xml:space="preserve"> two functions from two integration packages.</w:t>
        </w:r>
      </w:ins>
      <w:ins w:id="284" w:author="Yongjian Feng" w:date="2019-02-19T15:03:00Z">
        <w:r>
          <w:t xml:space="preserve"> </w:t>
        </w:r>
      </w:ins>
    </w:p>
    <w:tbl>
      <w:tblPr>
        <w:tblStyle w:val="TableGrid"/>
        <w:tblW w:w="8995" w:type="dxa"/>
        <w:tblLayout w:type="fixed"/>
        <w:tblLook w:val="04A0" w:firstRow="1" w:lastRow="0" w:firstColumn="1" w:lastColumn="0" w:noHBand="0" w:noVBand="1"/>
      </w:tblPr>
      <w:tblGrid>
        <w:gridCol w:w="1795"/>
        <w:gridCol w:w="3240"/>
        <w:gridCol w:w="1440"/>
        <w:gridCol w:w="2520"/>
      </w:tblGrid>
      <w:tr w:rsidR="00EF3DF0" w:rsidRPr="00315D94" w14:paraId="2FF5BA17" w14:textId="77777777" w:rsidTr="009569B8">
        <w:trPr>
          <w:ins w:id="285" w:author="Yongjian Feng" w:date="2019-02-20T10:31:00Z"/>
        </w:trPr>
        <w:tc>
          <w:tcPr>
            <w:tcW w:w="1795" w:type="dxa"/>
            <w:shd w:val="clear" w:color="auto" w:fill="C2D69B" w:themeFill="accent3" w:themeFillTint="99"/>
          </w:tcPr>
          <w:p w14:paraId="631859F2" w14:textId="77777777" w:rsidR="00EF3DF0" w:rsidRPr="00823076" w:rsidRDefault="00EF3DF0" w:rsidP="009569B8">
            <w:pPr>
              <w:pStyle w:val="BodyText"/>
              <w:rPr>
                <w:ins w:id="286" w:author="Yongjian Feng" w:date="2019-02-20T10:31:00Z"/>
                <w:b/>
              </w:rPr>
            </w:pPr>
            <w:ins w:id="287" w:author="Yongjian Feng" w:date="2019-02-20T10:31:00Z">
              <w:r>
                <w:rPr>
                  <w:b/>
                </w:rPr>
                <w:t>Function</w:t>
              </w:r>
            </w:ins>
          </w:p>
        </w:tc>
        <w:tc>
          <w:tcPr>
            <w:tcW w:w="3240" w:type="dxa"/>
            <w:shd w:val="clear" w:color="auto" w:fill="C2D69B" w:themeFill="accent3" w:themeFillTint="99"/>
          </w:tcPr>
          <w:p w14:paraId="383F75FA" w14:textId="77777777" w:rsidR="00EF3DF0" w:rsidRPr="00823076" w:rsidRDefault="00EF3DF0" w:rsidP="009569B8">
            <w:pPr>
              <w:pStyle w:val="BodyText"/>
              <w:rPr>
                <w:ins w:id="288" w:author="Yongjian Feng" w:date="2019-02-20T10:31:00Z"/>
                <w:b/>
              </w:rPr>
            </w:pPr>
            <w:ins w:id="289" w:author="Yongjian Feng" w:date="2019-02-20T10:31:00Z">
              <w:r w:rsidRPr="00823076">
                <w:rPr>
                  <w:b/>
                </w:rPr>
                <w:t>Explanation</w:t>
              </w:r>
            </w:ins>
          </w:p>
        </w:tc>
        <w:tc>
          <w:tcPr>
            <w:tcW w:w="1440" w:type="dxa"/>
            <w:shd w:val="clear" w:color="auto" w:fill="C2D69B" w:themeFill="accent3" w:themeFillTint="99"/>
          </w:tcPr>
          <w:p w14:paraId="759DC239" w14:textId="77777777" w:rsidR="00EF3DF0" w:rsidRPr="00823076" w:rsidRDefault="00EF3DF0" w:rsidP="009569B8">
            <w:pPr>
              <w:pStyle w:val="BodyText"/>
              <w:rPr>
                <w:ins w:id="290" w:author="Yongjian Feng" w:date="2019-02-20T10:31:00Z"/>
                <w:b/>
              </w:rPr>
            </w:pPr>
            <w:ins w:id="291" w:author="Yongjian Feng" w:date="2019-02-20T10:31:00Z">
              <w:r>
                <w:rPr>
                  <w:b/>
                </w:rPr>
                <w:t>Package</w:t>
              </w:r>
            </w:ins>
          </w:p>
        </w:tc>
        <w:tc>
          <w:tcPr>
            <w:tcW w:w="2520" w:type="dxa"/>
            <w:shd w:val="clear" w:color="auto" w:fill="C2D69B" w:themeFill="accent3" w:themeFillTint="99"/>
          </w:tcPr>
          <w:p w14:paraId="4030ECB5" w14:textId="77777777" w:rsidR="00EF3DF0" w:rsidRPr="00823076" w:rsidRDefault="00EF3DF0" w:rsidP="009569B8">
            <w:pPr>
              <w:pStyle w:val="BodyText"/>
              <w:rPr>
                <w:ins w:id="292" w:author="Yongjian Feng" w:date="2019-02-20T10:31:00Z"/>
                <w:b/>
              </w:rPr>
            </w:pPr>
            <w:ins w:id="293" w:author="Yongjian Feng" w:date="2019-02-20T10:31:00Z">
              <w:r>
                <w:rPr>
                  <w:b/>
                </w:rPr>
                <w:t>Outputs</w:t>
              </w:r>
            </w:ins>
          </w:p>
        </w:tc>
      </w:tr>
      <w:tr w:rsidR="00EF3DF0" w14:paraId="4905C63B" w14:textId="77777777" w:rsidTr="009569B8">
        <w:trPr>
          <w:ins w:id="294" w:author="Yongjian Feng" w:date="2019-02-20T10:31:00Z"/>
        </w:trPr>
        <w:tc>
          <w:tcPr>
            <w:tcW w:w="1795" w:type="dxa"/>
          </w:tcPr>
          <w:p w14:paraId="00F0D223" w14:textId="7040BC7E" w:rsidR="00EF3DF0" w:rsidRDefault="00EF3DF0" w:rsidP="009569B8">
            <w:pPr>
              <w:pStyle w:val="BodyText"/>
              <w:rPr>
                <w:ins w:id="295" w:author="Yongjian Feng" w:date="2019-02-20T10:31:00Z"/>
              </w:rPr>
            </w:pPr>
            <w:ins w:id="296" w:author="Yongjian Feng" w:date="2019-02-20T10:31:00Z">
              <w:r>
                <w:lastRenderedPageBreak/>
                <w:t xml:space="preserve">QRadar Advisor </w:t>
              </w:r>
            </w:ins>
            <w:ins w:id="297" w:author="Yongjian Feng" w:date="2019-02-20T10:34:00Z">
              <w:r w:rsidR="00A57C10">
                <w:t>Map Rule</w:t>
              </w:r>
            </w:ins>
          </w:p>
        </w:tc>
        <w:tc>
          <w:tcPr>
            <w:tcW w:w="3240" w:type="dxa"/>
          </w:tcPr>
          <w:p w14:paraId="70B03D6E" w14:textId="082509DF" w:rsidR="00EF3DF0" w:rsidRDefault="00BF4715" w:rsidP="00BF4715">
            <w:pPr>
              <w:pStyle w:val="BodyText"/>
              <w:rPr>
                <w:ins w:id="298" w:author="Yongjian Feng" w:date="2019-02-20T10:31:00Z"/>
              </w:rPr>
              <w:pPrChange w:id="299" w:author="Yongjian Feng" w:date="2019-02-20T10:37:00Z">
                <w:pPr>
                  <w:pStyle w:val="ListBullet"/>
                </w:pPr>
              </w:pPrChange>
            </w:pPr>
            <w:ins w:id="300" w:author="Yongjian Feng" w:date="2019-02-20T10:34:00Z">
              <w:r>
                <w:t xml:space="preserve">Call the </w:t>
              </w:r>
            </w:ins>
            <w:ins w:id="301" w:author="Yongjian Feng" w:date="2019-02-20T10:37:00Z">
              <w:r>
                <w:t>QRadar CAMF API to map a given QRadar rule to a MITRE tactic.</w:t>
              </w:r>
            </w:ins>
          </w:p>
        </w:tc>
        <w:tc>
          <w:tcPr>
            <w:tcW w:w="1440" w:type="dxa"/>
          </w:tcPr>
          <w:p w14:paraId="34319D4C" w14:textId="77777777" w:rsidR="00EF3DF0" w:rsidRDefault="00EF3DF0" w:rsidP="009569B8">
            <w:pPr>
              <w:pStyle w:val="BodyText"/>
              <w:rPr>
                <w:ins w:id="302" w:author="Yongjian Feng" w:date="2019-02-20T10:31:00Z"/>
              </w:rPr>
            </w:pPr>
            <w:ins w:id="303" w:author="Yongjian Feng" w:date="2019-02-20T10:31:00Z">
              <w:r>
                <w:t>QRadar Advisor integration</w:t>
              </w:r>
            </w:ins>
          </w:p>
        </w:tc>
        <w:tc>
          <w:tcPr>
            <w:tcW w:w="2520" w:type="dxa"/>
          </w:tcPr>
          <w:p w14:paraId="08C43C5B" w14:textId="77777777" w:rsidR="00BF4715" w:rsidRPr="0067503D" w:rsidRDefault="00BF4715" w:rsidP="00BF4715">
            <w:pPr>
              <w:pStyle w:val="BodyText"/>
              <w:rPr>
                <w:ins w:id="304" w:author="Yongjian Feng" w:date="2019-02-20T10:38:00Z"/>
              </w:rPr>
              <w:pPrChange w:id="305" w:author="Yongjian Feng" w:date="2019-02-20T10:38:00Z">
                <w:pPr>
                  <w:pStyle w:val="BodyText"/>
                  <w:numPr>
                    <w:numId w:val="45"/>
                  </w:numPr>
                  <w:ind w:left="360" w:hanging="360"/>
                </w:pPr>
              </w:pPrChange>
            </w:pPr>
            <w:ins w:id="306" w:author="Yongjian Feng" w:date="2019-02-20T10:38:00Z">
              <w:r w:rsidRPr="00BF4715">
                <w:t xml:space="preserve">MITRE ATTACK of </w:t>
              </w:r>
              <w:r w:rsidRPr="0067503D">
                <w:t>Artifact data table</w:t>
              </w:r>
            </w:ins>
          </w:p>
          <w:p w14:paraId="2F361664" w14:textId="77777777" w:rsidR="00EF3DF0" w:rsidRDefault="00EF3DF0" w:rsidP="009569B8">
            <w:pPr>
              <w:pStyle w:val="BodyText"/>
              <w:rPr>
                <w:ins w:id="307" w:author="Yongjian Feng" w:date="2019-02-20T10:31:00Z"/>
              </w:rPr>
            </w:pPr>
          </w:p>
        </w:tc>
      </w:tr>
      <w:tr w:rsidR="00EF3DF0" w14:paraId="0C9DCDD0" w14:textId="77777777" w:rsidTr="009569B8">
        <w:trPr>
          <w:trHeight w:val="395"/>
          <w:ins w:id="308" w:author="Yongjian Feng" w:date="2019-02-20T10:31:00Z"/>
        </w:trPr>
        <w:tc>
          <w:tcPr>
            <w:tcW w:w="1795" w:type="dxa"/>
          </w:tcPr>
          <w:p w14:paraId="7D929F58" w14:textId="77777777" w:rsidR="00EF3DF0" w:rsidRDefault="00EF3DF0" w:rsidP="009569B8">
            <w:pPr>
              <w:pStyle w:val="BodyText"/>
              <w:rPr>
                <w:ins w:id="309" w:author="Yongjian Feng" w:date="2019-02-20T10:31:00Z"/>
              </w:rPr>
            </w:pPr>
            <w:ins w:id="310" w:author="Yongjian Feng" w:date="2019-02-20T10:31:00Z">
              <w:r>
                <w:t>MITRE tactic information</w:t>
              </w:r>
            </w:ins>
          </w:p>
        </w:tc>
        <w:tc>
          <w:tcPr>
            <w:tcW w:w="3240" w:type="dxa"/>
          </w:tcPr>
          <w:p w14:paraId="7CF7F1F8" w14:textId="77777777" w:rsidR="00EF3DF0" w:rsidRDefault="00EF3DF0" w:rsidP="009569B8">
            <w:pPr>
              <w:pStyle w:val="ListBullet"/>
              <w:numPr>
                <w:ilvl w:val="0"/>
                <w:numId w:val="0"/>
              </w:numPr>
              <w:rPr>
                <w:ins w:id="311" w:author="Yongjian Feng" w:date="2019-02-20T10:31:00Z"/>
              </w:rPr>
            </w:pPr>
            <w:ins w:id="312" w:author="Yongjian Feng" w:date="2019-02-20T10:31:00Z">
              <w:r>
                <w:t xml:space="preserve">Call the MITRE STIX TAXII server to get information about the MITRE ATTACK tactic(s). </w:t>
              </w:r>
            </w:ins>
          </w:p>
        </w:tc>
        <w:tc>
          <w:tcPr>
            <w:tcW w:w="1440" w:type="dxa"/>
          </w:tcPr>
          <w:p w14:paraId="4F0AB2CD" w14:textId="77777777" w:rsidR="00EF3DF0" w:rsidRDefault="00EF3DF0" w:rsidP="009569B8">
            <w:pPr>
              <w:pStyle w:val="BodyText"/>
              <w:rPr>
                <w:ins w:id="313" w:author="Yongjian Feng" w:date="2019-02-20T10:31:00Z"/>
              </w:rPr>
            </w:pPr>
            <w:ins w:id="314" w:author="Yongjian Feng" w:date="2019-02-20T10:31:00Z">
              <w:r>
                <w:t>MITRE integration</w:t>
              </w:r>
            </w:ins>
          </w:p>
        </w:tc>
        <w:tc>
          <w:tcPr>
            <w:tcW w:w="2520" w:type="dxa"/>
          </w:tcPr>
          <w:p w14:paraId="687A381D" w14:textId="78060780" w:rsidR="00EF3DF0" w:rsidRDefault="00EF3DF0" w:rsidP="009569B8">
            <w:pPr>
              <w:pStyle w:val="BodyText"/>
              <w:numPr>
                <w:ilvl w:val="0"/>
                <w:numId w:val="45"/>
              </w:numPr>
              <w:rPr>
                <w:ins w:id="315" w:author="Yongjian Feng" w:date="2019-02-20T10:31:00Z"/>
              </w:rPr>
            </w:pPr>
            <w:ins w:id="316" w:author="Yongjian Feng" w:date="2019-02-20T10:31:00Z">
              <w:r>
                <w:t xml:space="preserve">MITRE ATTACK of </w:t>
              </w:r>
            </w:ins>
            <w:ins w:id="317" w:author="Yongjian Feng" w:date="2019-02-20T10:38:00Z">
              <w:r w:rsidR="00BF4715">
                <w:t>Artifact</w:t>
              </w:r>
            </w:ins>
            <w:ins w:id="318" w:author="Yongjian Feng" w:date="2019-02-20T10:31:00Z">
              <w:r>
                <w:t xml:space="preserve"> data table</w:t>
              </w:r>
            </w:ins>
          </w:p>
          <w:p w14:paraId="33C7A1FA" w14:textId="77777777" w:rsidR="00EF3DF0" w:rsidRDefault="00EF3DF0" w:rsidP="009569B8">
            <w:pPr>
              <w:pStyle w:val="BodyText"/>
              <w:numPr>
                <w:ilvl w:val="0"/>
                <w:numId w:val="45"/>
              </w:numPr>
              <w:rPr>
                <w:ins w:id="319" w:author="Yongjian Feng" w:date="2019-02-20T10:31:00Z"/>
              </w:rPr>
            </w:pPr>
            <w:ins w:id="320" w:author="Yongjian Feng" w:date="2019-02-20T10:31:00Z">
              <w:r>
                <w:t>MITRE ATTACK techniques data table</w:t>
              </w:r>
            </w:ins>
          </w:p>
        </w:tc>
      </w:tr>
    </w:tbl>
    <w:p w14:paraId="1A3AF6BC" w14:textId="48F06ACC" w:rsidR="00EF3DF0" w:rsidRDefault="00EF3DF0" w:rsidP="00DC6D6D">
      <w:pPr>
        <w:pStyle w:val="BodyText"/>
        <w:rPr>
          <w:ins w:id="321" w:author="Yongjian Feng" w:date="2019-02-20T10:31:00Z"/>
        </w:rPr>
      </w:pPr>
    </w:p>
    <w:p w14:paraId="2AAFB0D4" w14:textId="63DFECE2" w:rsidR="00DC6D6D" w:rsidRDefault="00702DE7" w:rsidP="00DC6D6D">
      <w:pPr>
        <w:pStyle w:val="BodyText"/>
        <w:rPr>
          <w:ins w:id="322" w:author="Yongjian Feng" w:date="2019-02-19T14:38:00Z"/>
        </w:rPr>
        <w:pPrChange w:id="323" w:author="Yongjian Feng" w:date="2019-02-19T14:58:00Z">
          <w:pPr>
            <w:pStyle w:val="Heading20"/>
          </w:pPr>
        </w:pPrChange>
      </w:pPr>
      <w:ins w:id="324" w:author="Yongjian Feng" w:date="2019-02-19T15:02:00Z">
        <w:r>
          <w:rPr>
            <w:noProof/>
          </w:rPr>
          <w:drawing>
            <wp:inline distT="0" distB="0" distL="0" distR="0" wp14:anchorId="64820346" wp14:editId="3AC0EB69">
              <wp:extent cx="5486400" cy="2905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9 at 3.01.51 PM.png"/>
                      <pic:cNvPicPr/>
                    </pic:nvPicPr>
                    <pic:blipFill>
                      <a:blip r:embed="rId43"/>
                      <a:stretch>
                        <a:fillRect/>
                      </a:stretch>
                    </pic:blipFill>
                    <pic:spPr>
                      <a:xfrm>
                        <a:off x="0" y="0"/>
                        <a:ext cx="5486400" cy="2905125"/>
                      </a:xfrm>
                      <a:prstGeom prst="rect">
                        <a:avLst/>
                      </a:prstGeom>
                    </pic:spPr>
                  </pic:pic>
                </a:graphicData>
              </a:graphic>
            </wp:inline>
          </w:drawing>
        </w:r>
      </w:ins>
    </w:p>
    <w:p w14:paraId="014620DB" w14:textId="1867998C" w:rsidR="00670FAA" w:rsidRDefault="00670FAA" w:rsidP="00670FAA">
      <w:pPr>
        <w:pStyle w:val="BodyText"/>
        <w:rPr>
          <w:ins w:id="325" w:author="Yongjian Feng" w:date="2019-02-20T10:42:00Z"/>
        </w:rPr>
      </w:pPr>
      <w:ins w:id="326" w:author="Yongjian Feng" w:date="2019-02-19T14:40:00Z">
        <w:r>
          <w:t xml:space="preserve">This workflow can work together with the </w:t>
        </w:r>
      </w:ins>
      <w:ins w:id="327" w:author="Yongjian Feng" w:date="2019-02-19T14:41:00Z">
        <w:r>
          <w:t>“Example of finding QRadar reference set for artifact” workflow fro</w:t>
        </w:r>
      </w:ins>
      <w:ins w:id="328" w:author="Yongjian Feng" w:date="2019-02-19T14:42:00Z">
        <w:r>
          <w:t xml:space="preserve">m QRadar integration. </w:t>
        </w:r>
      </w:ins>
      <w:ins w:id="329" w:author="Yongjian Feng" w:date="2019-02-20T10:43:00Z">
        <w:r w:rsidR="00BF4715">
          <w:t>Basically</w:t>
        </w:r>
      </w:ins>
      <w:ins w:id="330" w:author="Yongjian Feng" w:date="2019-02-20T10:44:00Z">
        <w:r w:rsidR="00BF4715">
          <w:t>,</w:t>
        </w:r>
      </w:ins>
      <w:ins w:id="331" w:author="Yongjian Feng" w:date="2019-02-20T10:43:00Z">
        <w:r w:rsidR="00BF4715">
          <w:t xml:space="preserve"> this i</w:t>
        </w:r>
      </w:ins>
      <w:ins w:id="332" w:author="Yongjian Feng" w:date="2019-02-20T10:44:00Z">
        <w:r w:rsidR="00BF4715">
          <w:t xml:space="preserve">s the use case. </w:t>
        </w:r>
      </w:ins>
      <w:ins w:id="333" w:author="Yongjian Feng" w:date="2019-02-20T10:45:00Z">
        <w:r w:rsidR="00C102C1">
          <w:t>First of all</w:t>
        </w:r>
      </w:ins>
      <w:ins w:id="334" w:author="Yongjian Feng" w:date="2019-02-20T10:46:00Z">
        <w:r w:rsidR="00C102C1">
          <w:t>,</w:t>
        </w:r>
      </w:ins>
      <w:ins w:id="335" w:author="Yongjian Feng" w:date="2019-02-20T10:45:00Z">
        <w:r w:rsidR="00C102C1">
          <w:t xml:space="preserve"> a</w:t>
        </w:r>
      </w:ins>
      <w:ins w:id="336" w:author="Yongjian Feng" w:date="2019-02-20T10:44:00Z">
        <w:r w:rsidR="00BF4715">
          <w:t>ssume that user created QRadar rules to catch suspicious events and populate reference sets</w:t>
        </w:r>
      </w:ins>
      <w:ins w:id="337" w:author="Yongjian Feng" w:date="2019-02-20T10:45:00Z">
        <w:r w:rsidR="00C102C1">
          <w:t xml:space="preserve"> on the QRadar side</w:t>
        </w:r>
      </w:ins>
      <w:ins w:id="338" w:author="Yongjian Feng" w:date="2019-02-20T10:44:00Z">
        <w:r w:rsidR="00BF4715">
          <w:t>.</w:t>
        </w:r>
      </w:ins>
      <w:ins w:id="339" w:author="Yongjian Feng" w:date="2019-02-20T10:49:00Z">
        <w:r w:rsidR="00C102C1">
          <w:t xml:space="preserve"> One example </w:t>
        </w:r>
      </w:ins>
      <w:ins w:id="340" w:author="Yongjian Feng" w:date="2019-02-20T10:50:00Z">
        <w:r w:rsidR="00C102C1">
          <w:t xml:space="preserve">of a QRadar </w:t>
        </w:r>
      </w:ins>
      <w:ins w:id="341" w:author="Yongjian Feng" w:date="2019-02-20T10:49:00Z">
        <w:r w:rsidR="00C102C1">
          <w:t xml:space="preserve">rule is to </w:t>
        </w:r>
      </w:ins>
      <w:ins w:id="342" w:author="Yongjian Feng" w:date="2019-02-20T10:51:00Z">
        <w:r w:rsidR="00C102C1">
          <w:t>add</w:t>
        </w:r>
      </w:ins>
      <w:ins w:id="343" w:author="Yongjian Feng" w:date="2019-02-20T10:49:00Z">
        <w:r w:rsidR="00C102C1">
          <w:t xml:space="preserve"> the source </w:t>
        </w:r>
      </w:ins>
      <w:ins w:id="344" w:author="Yongjian Feng" w:date="2019-02-20T13:17:00Z">
        <w:r w:rsidR="003C273F">
          <w:t xml:space="preserve">IP address </w:t>
        </w:r>
      </w:ins>
      <w:ins w:id="345" w:author="Yongjian Feng" w:date="2019-02-20T10:49:00Z">
        <w:r w:rsidR="00C102C1">
          <w:t xml:space="preserve">to a reference set if </w:t>
        </w:r>
      </w:ins>
      <w:ins w:id="346" w:author="Yongjian Feng" w:date="2019-02-20T13:17:00Z">
        <w:r w:rsidR="003C273F">
          <w:t>a local machine</w:t>
        </w:r>
      </w:ins>
      <w:ins w:id="347" w:author="Yongjian Feng" w:date="2019-02-20T10:49:00Z">
        <w:r w:rsidR="00C102C1">
          <w:t xml:space="preserve"> contacts </w:t>
        </w:r>
      </w:ins>
      <w:bookmarkStart w:id="348" w:name="_GoBack"/>
      <w:bookmarkEnd w:id="348"/>
      <w:ins w:id="349" w:author="Yongjian Feng" w:date="2019-02-20T13:29:00Z">
        <w:r w:rsidR="006B2B33">
          <w:t>external suspicious site</w:t>
        </w:r>
      </w:ins>
      <w:ins w:id="350" w:author="Yongjian Feng" w:date="2019-02-20T10:50:00Z">
        <w:r w:rsidR="00C102C1">
          <w:t>.</w:t>
        </w:r>
      </w:ins>
      <w:ins w:id="351" w:author="Yongjian Feng" w:date="2019-02-20T10:45:00Z">
        <w:r w:rsidR="00C102C1">
          <w:t xml:space="preserve"> Now on the Resilient side, </w:t>
        </w:r>
      </w:ins>
      <w:ins w:id="352" w:author="Yongjian Feng" w:date="2019-02-20T10:46:00Z">
        <w:r w:rsidR="00C102C1">
          <w:t xml:space="preserve">a given artifact can be traced back to QRadar reference sets that contains it. In addition, </w:t>
        </w:r>
      </w:ins>
      <w:ins w:id="353" w:author="Yongjian Feng" w:date="2019-02-20T10:51:00Z">
        <w:r w:rsidR="00C102C1">
          <w:t xml:space="preserve">the </w:t>
        </w:r>
      </w:ins>
      <w:ins w:id="354" w:author="Yongjian Feng" w:date="2019-02-20T10:46:00Z">
        <w:r w:rsidR="00C102C1">
          <w:t>QRadar rule</w:t>
        </w:r>
      </w:ins>
      <w:ins w:id="355" w:author="Yongjian Feng" w:date="2019-02-20T10:47:00Z">
        <w:r w:rsidR="00C102C1">
          <w:t xml:space="preserve"> associated with the reference sets can be obtained. Then this rule can be mapped to MITRE ATTACK tactic.</w:t>
        </w:r>
      </w:ins>
    </w:p>
    <w:p w14:paraId="1F6923AA" w14:textId="3DF9E7EE" w:rsidR="00BF4715" w:rsidRDefault="00BF4715" w:rsidP="00670FAA">
      <w:pPr>
        <w:pStyle w:val="BodyText"/>
        <w:rPr>
          <w:ins w:id="356" w:author="Yongjian Feng" w:date="2019-02-20T10:52:00Z"/>
        </w:rPr>
      </w:pPr>
      <w:ins w:id="357" w:author="Yongjian Feng" w:date="2019-02-20T10:42:00Z">
        <w:r>
          <w:t>This d</w:t>
        </w:r>
      </w:ins>
      <w:ins w:id="358" w:author="Yongjian Feng" w:date="2019-02-20T10:43:00Z">
        <w:r>
          <w:t>ata flow diagram shows how these two workflow</w:t>
        </w:r>
      </w:ins>
      <w:ins w:id="359" w:author="Yongjian Feng" w:date="2019-02-20T10:44:00Z">
        <w:r>
          <w:t>s</w:t>
        </w:r>
      </w:ins>
      <w:ins w:id="360" w:author="Yongjian Feng" w:date="2019-02-20T10:43:00Z">
        <w:r>
          <w:t xml:space="preserve"> work together</w:t>
        </w:r>
      </w:ins>
      <w:ins w:id="361" w:author="Yongjian Feng" w:date="2019-02-20T10:52:00Z">
        <w:r w:rsidR="00C102C1">
          <w:t xml:space="preserve"> for this use case</w:t>
        </w:r>
      </w:ins>
      <w:ins w:id="362" w:author="Yongjian Feng" w:date="2019-02-20T10:43:00Z">
        <w:r>
          <w:t>.</w:t>
        </w:r>
      </w:ins>
      <w:ins w:id="363" w:author="Yongjian Feng" w:date="2019-02-20T13:18:00Z">
        <w:r w:rsidR="003C273F">
          <w:t xml:space="preserve"> The dotted line below separates two workflows.</w:t>
        </w:r>
      </w:ins>
    </w:p>
    <w:p w14:paraId="0DA5D26B" w14:textId="4D331D16" w:rsidR="00C102C1" w:rsidRDefault="0067503D" w:rsidP="00670FAA">
      <w:pPr>
        <w:pStyle w:val="BodyText"/>
        <w:rPr>
          <w:ins w:id="364" w:author="Yongjian Feng" w:date="2019-02-19T14:45:00Z"/>
        </w:rPr>
      </w:pPr>
      <w:ins w:id="365" w:author="Yongjian Feng" w:date="2019-02-20T13:02:00Z">
        <w:r>
          <w:rPr>
            <w:noProof/>
          </w:rPr>
          <w:lastRenderedPageBreak/>
          <w:drawing>
            <wp:inline distT="0" distB="0" distL="0" distR="0" wp14:anchorId="3CEFBCD8" wp14:editId="45BFA3AD">
              <wp:extent cx="5486400" cy="537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Rule.png"/>
                      <pic:cNvPicPr/>
                    </pic:nvPicPr>
                    <pic:blipFill>
                      <a:blip r:embed="rId44"/>
                      <a:stretch>
                        <a:fillRect/>
                      </a:stretch>
                    </pic:blipFill>
                    <pic:spPr>
                      <a:xfrm>
                        <a:off x="0" y="0"/>
                        <a:ext cx="5486400" cy="5372100"/>
                      </a:xfrm>
                      <a:prstGeom prst="rect">
                        <a:avLst/>
                      </a:prstGeom>
                    </pic:spPr>
                  </pic:pic>
                </a:graphicData>
              </a:graphic>
            </wp:inline>
          </w:drawing>
        </w:r>
      </w:ins>
    </w:p>
    <w:p w14:paraId="27112145" w14:textId="7520B183" w:rsidR="00670FAA" w:rsidRDefault="00670FAA" w:rsidP="00670FAA">
      <w:pPr>
        <w:pStyle w:val="BodyText"/>
        <w:rPr>
          <w:ins w:id="366" w:author="Yongjian Feng" w:date="2019-02-19T14:45:00Z"/>
        </w:rPr>
      </w:pPr>
      <w:ins w:id="367" w:author="Yongjian Feng" w:date="2019-02-19T14:45:00Z">
        <w:r>
          <w:t xml:space="preserve">Here </w:t>
        </w:r>
      </w:ins>
      <w:ins w:id="368" w:author="Yongjian Feng" w:date="2019-02-20T11:27:00Z">
        <w:r w:rsidR="007E0783">
          <w:t>is an example of this use case</w:t>
        </w:r>
      </w:ins>
      <w:ins w:id="369" w:author="Yongjian Feng" w:date="2019-02-19T14:46:00Z">
        <w:r>
          <w:t xml:space="preserve">. An IP artifact is added to an incident first. The value is 10.0.15.20. User can select “Find QRadar Reference Sets”. </w:t>
        </w:r>
      </w:ins>
    </w:p>
    <w:p w14:paraId="4933D164" w14:textId="0F284982" w:rsidR="0037349D" w:rsidRDefault="00670FAA" w:rsidP="00670FAA">
      <w:pPr>
        <w:pStyle w:val="BodyText"/>
        <w:rPr>
          <w:ins w:id="370" w:author="Yongjian Feng" w:date="2019-02-19T14:46:00Z"/>
        </w:rPr>
      </w:pPr>
      <w:ins w:id="371" w:author="Yongjian Feng" w:date="2019-02-19T14:45:00Z">
        <w:r>
          <w:rPr>
            <w:noProof/>
          </w:rPr>
          <w:drawing>
            <wp:inline distT="0" distB="0" distL="0" distR="0" wp14:anchorId="13E15D07" wp14:editId="282EEA0E">
              <wp:extent cx="5486400" cy="191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19 at 2.44.35 PM.png"/>
                      <pic:cNvPicPr/>
                    </pic:nvPicPr>
                    <pic:blipFill>
                      <a:blip r:embed="rId45"/>
                      <a:stretch>
                        <a:fillRect/>
                      </a:stretch>
                    </pic:blipFill>
                    <pic:spPr>
                      <a:xfrm>
                        <a:off x="0" y="0"/>
                        <a:ext cx="5486400" cy="1918335"/>
                      </a:xfrm>
                      <a:prstGeom prst="rect">
                        <a:avLst/>
                      </a:prstGeom>
                    </pic:spPr>
                  </pic:pic>
                </a:graphicData>
              </a:graphic>
            </wp:inline>
          </w:drawing>
        </w:r>
      </w:ins>
    </w:p>
    <w:p w14:paraId="1798C2C4" w14:textId="09E9AD76" w:rsidR="00670FAA" w:rsidRDefault="00670FAA" w:rsidP="00670FAA">
      <w:pPr>
        <w:pStyle w:val="BodyText"/>
        <w:rPr>
          <w:ins w:id="372" w:author="Yongjian Feng" w:date="2019-02-19T14:47:00Z"/>
        </w:rPr>
      </w:pPr>
      <w:ins w:id="373" w:author="Yongjian Feng" w:date="2019-02-19T14:47:00Z">
        <w:r>
          <w:lastRenderedPageBreak/>
          <w:t xml:space="preserve">The result is shown in the “QRadar Reference Set” data table. Here we can see that a reference set named “RF </w:t>
        </w:r>
        <w:proofErr w:type="spellStart"/>
        <w:r>
          <w:t>Risklist</w:t>
        </w:r>
        <w:proofErr w:type="spellEnd"/>
        <w:r>
          <w:t xml:space="preserve"> Source” contains a</w:t>
        </w:r>
      </w:ins>
      <w:ins w:id="374" w:author="Yongjian Feng" w:date="2019-02-19T14:48:00Z">
        <w:r>
          <w:t xml:space="preserve">n IP address of 10.0.15.20. More importantly, QRadar </w:t>
        </w:r>
        <w:r w:rsidR="007E3586">
          <w:t>returns the information about the Source, which is the rule that adds this IP address into this reference set.</w:t>
        </w:r>
      </w:ins>
    </w:p>
    <w:p w14:paraId="5724A946" w14:textId="64B04DB3" w:rsidR="00670FAA" w:rsidRDefault="00670FAA" w:rsidP="00670FAA">
      <w:pPr>
        <w:pStyle w:val="BodyText"/>
        <w:rPr>
          <w:ins w:id="375" w:author="Yongjian Feng" w:date="2019-02-19T14:48:00Z"/>
        </w:rPr>
      </w:pPr>
      <w:ins w:id="376" w:author="Yongjian Feng" w:date="2019-02-19T14:47:00Z">
        <w:r>
          <w:rPr>
            <w:noProof/>
          </w:rPr>
          <w:drawing>
            <wp:inline distT="0" distB="0" distL="0" distR="0" wp14:anchorId="78B9EB69" wp14:editId="022B70CE">
              <wp:extent cx="5486400" cy="98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9 at 2.47.09 PM.png"/>
                      <pic:cNvPicPr/>
                    </pic:nvPicPr>
                    <pic:blipFill>
                      <a:blip r:embed="rId46"/>
                      <a:stretch>
                        <a:fillRect/>
                      </a:stretch>
                    </pic:blipFill>
                    <pic:spPr>
                      <a:xfrm>
                        <a:off x="0" y="0"/>
                        <a:ext cx="5486400" cy="980440"/>
                      </a:xfrm>
                      <a:prstGeom prst="rect">
                        <a:avLst/>
                      </a:prstGeom>
                    </pic:spPr>
                  </pic:pic>
                </a:graphicData>
              </a:graphic>
            </wp:inline>
          </w:drawing>
        </w:r>
      </w:ins>
    </w:p>
    <w:p w14:paraId="5AA1B0F4" w14:textId="7D8F9E21" w:rsidR="007E3586" w:rsidRDefault="007E3586" w:rsidP="00670FAA">
      <w:pPr>
        <w:pStyle w:val="BodyText"/>
        <w:rPr>
          <w:ins w:id="377" w:author="Yongjian Feng" w:date="2019-02-19T14:53:00Z"/>
        </w:rPr>
      </w:pPr>
      <w:ins w:id="378" w:author="Yongjian Feng" w:date="2019-02-19T14:53:00Z">
        <w:r>
          <w:t xml:space="preserve">So far, the above is provided by the QRadar integration. </w:t>
        </w:r>
      </w:ins>
    </w:p>
    <w:p w14:paraId="09B26143" w14:textId="10BA30CB" w:rsidR="007E3586" w:rsidRDefault="007E3586" w:rsidP="00670FAA">
      <w:pPr>
        <w:pStyle w:val="BodyText"/>
        <w:rPr>
          <w:ins w:id="379" w:author="Yongjian Feng" w:date="2019-02-19T15:07:00Z"/>
        </w:rPr>
      </w:pPr>
      <w:ins w:id="380" w:author="Yongjian Feng" w:date="2019-02-19T14:53:00Z">
        <w:r>
          <w:t>Once the “QRadar Referenc</w:t>
        </w:r>
      </w:ins>
      <w:ins w:id="381" w:author="Yongjian Feng" w:date="2019-02-19T14:54:00Z">
        <w:r>
          <w:t xml:space="preserve">e Set” data table is populated, we can use the “Example of mapping QRadar rule to tactic”. </w:t>
        </w:r>
      </w:ins>
      <w:ins w:id="382" w:author="Yongjian Feng" w:date="2019-02-19T14:55:00Z">
        <w:r>
          <w:t>From the data table above, select “Map rule to MITRE tactic”.</w:t>
        </w:r>
        <w:r>
          <w:rPr>
            <w:noProof/>
          </w:rPr>
          <w:drawing>
            <wp:inline distT="0" distB="0" distL="0" distR="0" wp14:anchorId="7DD555FF" wp14:editId="44FBA2D2">
              <wp:extent cx="5486400" cy="1090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9 at 2.55.20 PM.png"/>
                      <pic:cNvPicPr/>
                    </pic:nvPicPr>
                    <pic:blipFill>
                      <a:blip r:embed="rId47"/>
                      <a:stretch>
                        <a:fillRect/>
                      </a:stretch>
                    </pic:blipFill>
                    <pic:spPr>
                      <a:xfrm>
                        <a:off x="0" y="0"/>
                        <a:ext cx="5486400" cy="1090295"/>
                      </a:xfrm>
                      <a:prstGeom prst="rect">
                        <a:avLst/>
                      </a:prstGeom>
                    </pic:spPr>
                  </pic:pic>
                </a:graphicData>
              </a:graphic>
            </wp:inline>
          </w:drawing>
        </w:r>
      </w:ins>
    </w:p>
    <w:p w14:paraId="51EE954A" w14:textId="77CBE253" w:rsidR="00702DE7" w:rsidRDefault="00702DE7" w:rsidP="00670FAA">
      <w:pPr>
        <w:pStyle w:val="BodyText"/>
        <w:rPr>
          <w:ins w:id="383" w:author="Yongjian Feng" w:date="2019-02-19T15:06:00Z"/>
        </w:rPr>
      </w:pPr>
      <w:ins w:id="384" w:author="Yongjian Feng" w:date="2019-02-19T15:07:00Z">
        <w:r>
          <w:t>The result is shown in the “MITRE ATTACK of Artifact” data table. QRadar Ad</w:t>
        </w:r>
      </w:ins>
      <w:ins w:id="385" w:author="Yongjian Feng" w:date="2019-02-19T15:08:00Z">
        <w:r>
          <w:t xml:space="preserve">visor maps the QRadar rule “RF </w:t>
        </w:r>
        <w:proofErr w:type="spellStart"/>
        <w:r>
          <w:t>Risklist</w:t>
        </w:r>
        <w:proofErr w:type="spellEnd"/>
        <w:r>
          <w:t xml:space="preserve"> Source Log” into MITRE tactic “Initial Access”</w:t>
        </w:r>
      </w:ins>
      <w:ins w:id="386" w:author="Yongjian Feng" w:date="2019-02-19T15:09:00Z">
        <w:r>
          <w:t xml:space="preserve">. The associated MITRE techniques are also shown </w:t>
        </w:r>
        <w:r w:rsidR="008C61A6">
          <w:t xml:space="preserve">in the “MITRE ATTACK techniques” data table. </w:t>
        </w:r>
      </w:ins>
    </w:p>
    <w:p w14:paraId="3C651EF2" w14:textId="63B690F2" w:rsidR="00702DE7" w:rsidRDefault="00702DE7" w:rsidP="00670FAA">
      <w:pPr>
        <w:pStyle w:val="BodyText"/>
        <w:rPr>
          <w:ins w:id="387" w:author="Yongjian Feng" w:date="2019-02-19T15:09:00Z"/>
        </w:rPr>
      </w:pPr>
      <w:ins w:id="388" w:author="Yongjian Feng" w:date="2019-02-19T15:07:00Z">
        <w:r>
          <w:rPr>
            <w:noProof/>
          </w:rPr>
          <w:drawing>
            <wp:inline distT="0" distB="0" distL="0" distR="0" wp14:anchorId="3AD54695" wp14:editId="10A7CEEE">
              <wp:extent cx="5486400" cy="289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9 at 3.07.02 PM.png"/>
                      <pic:cNvPicPr/>
                    </pic:nvPicPr>
                    <pic:blipFill>
                      <a:blip r:embed="rId48"/>
                      <a:stretch>
                        <a:fillRect/>
                      </a:stretch>
                    </pic:blipFill>
                    <pic:spPr>
                      <a:xfrm>
                        <a:off x="0" y="0"/>
                        <a:ext cx="5486400" cy="2896870"/>
                      </a:xfrm>
                      <a:prstGeom prst="rect">
                        <a:avLst/>
                      </a:prstGeom>
                    </pic:spPr>
                  </pic:pic>
                </a:graphicData>
              </a:graphic>
            </wp:inline>
          </w:drawing>
        </w:r>
      </w:ins>
    </w:p>
    <w:p w14:paraId="6DE38B6C" w14:textId="404821F3" w:rsidR="008C61A6" w:rsidRDefault="008C61A6" w:rsidP="00670FAA">
      <w:pPr>
        <w:pStyle w:val="BodyText"/>
        <w:rPr>
          <w:ins w:id="389" w:author="Yongjian Feng" w:date="2019-02-19T14:37:00Z"/>
        </w:rPr>
        <w:pPrChange w:id="390" w:author="Yongjian Feng" w:date="2019-02-19T14:38:00Z">
          <w:pPr>
            <w:pStyle w:val="Heading10"/>
          </w:pPr>
        </w:pPrChange>
      </w:pPr>
      <w:ins w:id="391" w:author="Yongjian Feng" w:date="2019-02-19T15:09:00Z">
        <w:r>
          <w:t>Similar to the workflow example above, user can f</w:t>
        </w:r>
      </w:ins>
      <w:ins w:id="392" w:author="Yongjian Feng" w:date="2019-02-19T15:10:00Z">
        <w:r>
          <w:t>urther create a task for a selected technique.</w:t>
        </w:r>
      </w:ins>
      <w:ins w:id="393" w:author="Yongjian Feng" w:date="2019-02-20T11:28:00Z">
        <w:r w:rsidR="007E0783">
          <w:t xml:space="preserve"> Please refer to the user guide of MITRE integration.</w:t>
        </w:r>
      </w:ins>
    </w:p>
    <w:p w14:paraId="50B3615E" w14:textId="7B74C198" w:rsidR="00C951A3" w:rsidRPr="00601DA7" w:rsidRDefault="00C951A3" w:rsidP="00537786">
      <w:pPr>
        <w:pStyle w:val="Heading10"/>
      </w:pPr>
      <w:r>
        <w:t>Troubleshooting</w:t>
      </w:r>
      <w:bookmarkEnd w:id="14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315D94">
      <w:pPr>
        <w:pStyle w:val="ListBullet"/>
      </w:pPr>
      <w:r w:rsidRPr="00655429">
        <w:t>Resilient</w:t>
      </w:r>
      <w:r>
        <w:t xml:space="preserve"> Action Status</w:t>
      </w:r>
    </w:p>
    <w:p w14:paraId="236E4B9A" w14:textId="7220C65B" w:rsidR="00C25D91" w:rsidRDefault="00C25D91" w:rsidP="009A711B">
      <w:pPr>
        <w:pStyle w:val="BodyText"/>
        <w:keepNext/>
        <w:ind w:left="360"/>
      </w:pPr>
      <w:r>
        <w:lastRenderedPageBreak/>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315D94">
      <w:pPr>
        <w:pStyle w:val="ListBulle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315D94">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315D94">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394" w:name="_Toc510253274"/>
      <w:r>
        <w:t>Support</w:t>
      </w:r>
      <w:bookmarkEnd w:id="394"/>
    </w:p>
    <w:p w14:paraId="73FFB229" w14:textId="77777777" w:rsidR="00BC7548" w:rsidRDefault="00BC7548" w:rsidP="00BC7548">
      <w:pPr>
        <w:pStyle w:val="BodyText"/>
        <w:keepNext/>
      </w:pPr>
      <w:r w:rsidRPr="00722240">
        <w:t xml:space="preserve">For additional support, contact </w:t>
      </w:r>
      <w:hyperlink r:id="rId49">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p>
    <w:sectPr w:rsidR="00B94292" w:rsidRPr="009A711B" w:rsidSect="00AC02E1">
      <w:headerReference w:type="even" r:id="rId50"/>
      <w:headerReference w:type="default" r:id="rId51"/>
      <w:footerReference w:type="even" r:id="rId52"/>
      <w:footerReference w:type="default" r:id="rId53"/>
      <w:headerReference w:type="first" r:id="rId54"/>
      <w:footerReference w:type="first" r:id="rId55"/>
      <w:pgSz w:w="12240" w:h="15840"/>
      <w:pgMar w:top="1440" w:right="1800" w:bottom="1440" w:left="1800" w:header="720" w:footer="144"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Yongjian Feng [2]" w:date="2018-08-03T10:05:00Z" w:initials="YF">
    <w:p w14:paraId="224C3051" w14:textId="20071FEC" w:rsidR="008F1FB7" w:rsidRDefault="008F1FB7">
      <w:pPr>
        <w:pStyle w:val="CommentText"/>
      </w:pPr>
      <w:r>
        <w:rPr>
          <w:rStyle w:val="CommentReference"/>
        </w:rPr>
        <w:annotationRef/>
      </w:r>
      <w:r>
        <w:t>A typo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4C305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4C3051" w16cid:durableId="20155E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7C590" w14:textId="77777777" w:rsidR="00B33CE3" w:rsidRDefault="00B33CE3">
      <w:r>
        <w:separator/>
      </w:r>
    </w:p>
  </w:endnote>
  <w:endnote w:type="continuationSeparator" w:id="0">
    <w:p w14:paraId="6AE67D94" w14:textId="77777777" w:rsidR="00B33CE3" w:rsidRDefault="00B33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auto"/>
    <w:pitch w:val="variable"/>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8114D" w14:textId="77777777" w:rsidR="008F1FB7" w:rsidRDefault="008F1F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1FB7" w:rsidRDefault="008F1FB7">
    <w:pPr>
      <w:pStyle w:val="Normal1"/>
      <w:tabs>
        <w:tab w:val="center" w:pos="4680"/>
        <w:tab w:val="right" w:pos="9360"/>
      </w:tabs>
    </w:pPr>
  </w:p>
  <w:p w14:paraId="32410A79" w14:textId="77777777" w:rsidR="008F1FB7" w:rsidRPr="006609E6" w:rsidRDefault="008F1FB7">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8F1FB7" w:rsidRPr="001F76F9" w:rsidRDefault="008F1FB7"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8F1FB7" w:rsidRPr="001F76F9" w:rsidRDefault="008F1FB7"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8F1FB7" w:rsidRDefault="008F1FB7"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8F1FB7" w:rsidRPr="001F76F9" w:rsidRDefault="008F1FB7"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F08ED" w14:textId="77777777" w:rsidR="00B33CE3" w:rsidRDefault="00B33CE3">
      <w:r>
        <w:separator/>
      </w:r>
    </w:p>
  </w:footnote>
  <w:footnote w:type="continuationSeparator" w:id="0">
    <w:p w14:paraId="2DA1E647" w14:textId="77777777" w:rsidR="00B33CE3" w:rsidRDefault="00B33C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2E593" w14:textId="77777777" w:rsidR="008F1FB7" w:rsidRDefault="008F1F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ADE1F" w14:textId="77777777" w:rsidR="008F1FB7" w:rsidRDefault="008F1F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8E695" w14:textId="77777777" w:rsidR="008F1FB7" w:rsidRDefault="008F1F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6646B"/>
    <w:multiLevelType w:val="hybridMultilevel"/>
    <w:tmpl w:val="62722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44D0A"/>
    <w:multiLevelType w:val="hybridMultilevel"/>
    <w:tmpl w:val="96C6B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2225E6"/>
    <w:multiLevelType w:val="hybridMultilevel"/>
    <w:tmpl w:val="FF4EF37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A52062"/>
    <w:multiLevelType w:val="hybridMultilevel"/>
    <w:tmpl w:val="31BAF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CD5C4F"/>
    <w:multiLevelType w:val="hybridMultilevel"/>
    <w:tmpl w:val="3DFAE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B1991"/>
    <w:multiLevelType w:val="hybridMultilevel"/>
    <w:tmpl w:val="7E4EEF90"/>
    <w:lvl w:ilvl="0" w:tplc="F81282CC">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6"/>
  </w:num>
  <w:num w:numId="3">
    <w:abstractNumId w:val="2"/>
  </w:num>
  <w:num w:numId="4">
    <w:abstractNumId w:val="35"/>
  </w:num>
  <w:num w:numId="5">
    <w:abstractNumId w:val="37"/>
  </w:num>
  <w:num w:numId="6">
    <w:abstractNumId w:val="14"/>
  </w:num>
  <w:num w:numId="7">
    <w:abstractNumId w:val="31"/>
  </w:num>
  <w:num w:numId="8">
    <w:abstractNumId w:val="6"/>
  </w:num>
  <w:num w:numId="9">
    <w:abstractNumId w:val="32"/>
  </w:num>
  <w:num w:numId="10">
    <w:abstractNumId w:val="21"/>
  </w:num>
  <w:num w:numId="11">
    <w:abstractNumId w:val="8"/>
  </w:num>
  <w:num w:numId="12">
    <w:abstractNumId w:val="30"/>
  </w:num>
  <w:num w:numId="13">
    <w:abstractNumId w:val="38"/>
  </w:num>
  <w:num w:numId="14">
    <w:abstractNumId w:val="17"/>
  </w:num>
  <w:num w:numId="15">
    <w:abstractNumId w:val="34"/>
  </w:num>
  <w:num w:numId="16">
    <w:abstractNumId w:val="0"/>
  </w:num>
  <w:num w:numId="17">
    <w:abstractNumId w:val="4"/>
  </w:num>
  <w:num w:numId="18">
    <w:abstractNumId w:val="34"/>
  </w:num>
  <w:num w:numId="19">
    <w:abstractNumId w:val="34"/>
  </w:num>
  <w:num w:numId="20">
    <w:abstractNumId w:val="34"/>
  </w:num>
  <w:num w:numId="21">
    <w:abstractNumId w:val="34"/>
  </w:num>
  <w:num w:numId="22">
    <w:abstractNumId w:val="34"/>
  </w:num>
  <w:num w:numId="23">
    <w:abstractNumId w:val="18"/>
  </w:num>
  <w:num w:numId="24">
    <w:abstractNumId w:val="3"/>
  </w:num>
  <w:num w:numId="25">
    <w:abstractNumId w:val="22"/>
  </w:num>
  <w:num w:numId="26">
    <w:abstractNumId w:val="9"/>
  </w:num>
  <w:num w:numId="27">
    <w:abstractNumId w:val="23"/>
  </w:num>
  <w:num w:numId="28">
    <w:abstractNumId w:val="1"/>
  </w:num>
  <w:num w:numId="29">
    <w:abstractNumId w:val="26"/>
  </w:num>
  <w:num w:numId="30">
    <w:abstractNumId w:val="19"/>
  </w:num>
  <w:num w:numId="31">
    <w:abstractNumId w:val="16"/>
  </w:num>
  <w:num w:numId="32">
    <w:abstractNumId w:val="11"/>
  </w:num>
  <w:num w:numId="33">
    <w:abstractNumId w:val="5"/>
  </w:num>
  <w:num w:numId="34">
    <w:abstractNumId w:val="20"/>
  </w:num>
  <w:num w:numId="35">
    <w:abstractNumId w:val="13"/>
  </w:num>
  <w:num w:numId="36">
    <w:abstractNumId w:val="24"/>
  </w:num>
  <w:num w:numId="37">
    <w:abstractNumId w:val="28"/>
  </w:num>
  <w:num w:numId="38">
    <w:abstractNumId w:val="33"/>
  </w:num>
  <w:num w:numId="39">
    <w:abstractNumId w:val="10"/>
  </w:num>
  <w:num w:numId="40">
    <w:abstractNumId w:val="27"/>
  </w:num>
  <w:num w:numId="41">
    <w:abstractNumId w:val="34"/>
  </w:num>
  <w:num w:numId="42">
    <w:abstractNumId w:val="7"/>
  </w:num>
  <w:num w:numId="43">
    <w:abstractNumId w:val="12"/>
  </w:num>
  <w:num w:numId="44">
    <w:abstractNumId w:val="25"/>
  </w:num>
  <w:num w:numId="4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ngjian Feng">
    <w15:presenceInfo w15:providerId="AD" w15:userId="S::yongjian.feng@ibm.com::d67970be-44b0-4783-be9a-53e35c9e89f8"/>
  </w15:person>
  <w15:person w15:author="Yongjian Feng [2]">
    <w15:presenceInfo w15:providerId="None" w15:userId="Yongjian F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0E6F"/>
    <w:rsid w:val="00005AF3"/>
    <w:rsid w:val="00005DE8"/>
    <w:rsid w:val="00006B82"/>
    <w:rsid w:val="000121EA"/>
    <w:rsid w:val="0001641D"/>
    <w:rsid w:val="00023089"/>
    <w:rsid w:val="0002512D"/>
    <w:rsid w:val="00025481"/>
    <w:rsid w:val="000265E5"/>
    <w:rsid w:val="00040E0A"/>
    <w:rsid w:val="00040E79"/>
    <w:rsid w:val="0006187D"/>
    <w:rsid w:val="00067589"/>
    <w:rsid w:val="00075A23"/>
    <w:rsid w:val="00085AB1"/>
    <w:rsid w:val="000964E8"/>
    <w:rsid w:val="00097C36"/>
    <w:rsid w:val="000A0A23"/>
    <w:rsid w:val="000A3F06"/>
    <w:rsid w:val="000A79F3"/>
    <w:rsid w:val="000B0A15"/>
    <w:rsid w:val="000B18C3"/>
    <w:rsid w:val="000B487D"/>
    <w:rsid w:val="000B68E6"/>
    <w:rsid w:val="000C41D1"/>
    <w:rsid w:val="000C4B08"/>
    <w:rsid w:val="000C569C"/>
    <w:rsid w:val="000C7422"/>
    <w:rsid w:val="000D13A5"/>
    <w:rsid w:val="000D4231"/>
    <w:rsid w:val="000D7077"/>
    <w:rsid w:val="000E3893"/>
    <w:rsid w:val="000F3B7D"/>
    <w:rsid w:val="000F5544"/>
    <w:rsid w:val="001010DF"/>
    <w:rsid w:val="0010375E"/>
    <w:rsid w:val="001310BD"/>
    <w:rsid w:val="00131A3E"/>
    <w:rsid w:val="0013762E"/>
    <w:rsid w:val="00144B78"/>
    <w:rsid w:val="00170665"/>
    <w:rsid w:val="00171F46"/>
    <w:rsid w:val="0017358A"/>
    <w:rsid w:val="00174021"/>
    <w:rsid w:val="00180D9F"/>
    <w:rsid w:val="001941C1"/>
    <w:rsid w:val="001A2C4C"/>
    <w:rsid w:val="001B086B"/>
    <w:rsid w:val="001C3E34"/>
    <w:rsid w:val="001C529E"/>
    <w:rsid w:val="001C730F"/>
    <w:rsid w:val="001C745C"/>
    <w:rsid w:val="001D4DE5"/>
    <w:rsid w:val="001D7DD5"/>
    <w:rsid w:val="001E3880"/>
    <w:rsid w:val="001E4F55"/>
    <w:rsid w:val="001F1493"/>
    <w:rsid w:val="001F6AD0"/>
    <w:rsid w:val="001F76F9"/>
    <w:rsid w:val="00210186"/>
    <w:rsid w:val="00221B38"/>
    <w:rsid w:val="00230EC8"/>
    <w:rsid w:val="00231FE6"/>
    <w:rsid w:val="00235336"/>
    <w:rsid w:val="0023598C"/>
    <w:rsid w:val="00236EB5"/>
    <w:rsid w:val="00244249"/>
    <w:rsid w:val="00246418"/>
    <w:rsid w:val="002549C5"/>
    <w:rsid w:val="00254E9F"/>
    <w:rsid w:val="0025598A"/>
    <w:rsid w:val="00255B1E"/>
    <w:rsid w:val="00272C1D"/>
    <w:rsid w:val="00274C9C"/>
    <w:rsid w:val="002750DE"/>
    <w:rsid w:val="00277D8F"/>
    <w:rsid w:val="00280676"/>
    <w:rsid w:val="00287BA6"/>
    <w:rsid w:val="002965D4"/>
    <w:rsid w:val="002975BF"/>
    <w:rsid w:val="002A351A"/>
    <w:rsid w:val="002A4CD0"/>
    <w:rsid w:val="002A645C"/>
    <w:rsid w:val="002B6EFE"/>
    <w:rsid w:val="002D6C32"/>
    <w:rsid w:val="002D758C"/>
    <w:rsid w:val="002F1AF6"/>
    <w:rsid w:val="00300958"/>
    <w:rsid w:val="0030433E"/>
    <w:rsid w:val="00304962"/>
    <w:rsid w:val="00313A25"/>
    <w:rsid w:val="00315D94"/>
    <w:rsid w:val="003279DC"/>
    <w:rsid w:val="003576AE"/>
    <w:rsid w:val="00364432"/>
    <w:rsid w:val="0037127E"/>
    <w:rsid w:val="0037349D"/>
    <w:rsid w:val="00373F8B"/>
    <w:rsid w:val="00377074"/>
    <w:rsid w:val="003776CB"/>
    <w:rsid w:val="0038289E"/>
    <w:rsid w:val="00395B6C"/>
    <w:rsid w:val="003A3728"/>
    <w:rsid w:val="003A6C00"/>
    <w:rsid w:val="003B0E52"/>
    <w:rsid w:val="003B16A5"/>
    <w:rsid w:val="003C039E"/>
    <w:rsid w:val="003C273F"/>
    <w:rsid w:val="003C446B"/>
    <w:rsid w:val="003D337E"/>
    <w:rsid w:val="003D7C10"/>
    <w:rsid w:val="003E7EA1"/>
    <w:rsid w:val="00411ED8"/>
    <w:rsid w:val="00416FB3"/>
    <w:rsid w:val="00421B92"/>
    <w:rsid w:val="00427D11"/>
    <w:rsid w:val="00427E12"/>
    <w:rsid w:val="00455863"/>
    <w:rsid w:val="00464BBB"/>
    <w:rsid w:val="00465106"/>
    <w:rsid w:val="004737AC"/>
    <w:rsid w:val="00473BFB"/>
    <w:rsid w:val="004762FF"/>
    <w:rsid w:val="004865E2"/>
    <w:rsid w:val="00487DE5"/>
    <w:rsid w:val="004913A3"/>
    <w:rsid w:val="004A6654"/>
    <w:rsid w:val="004B3C43"/>
    <w:rsid w:val="004B43CC"/>
    <w:rsid w:val="004D4BA3"/>
    <w:rsid w:val="004F377F"/>
    <w:rsid w:val="004F6CA4"/>
    <w:rsid w:val="0050508E"/>
    <w:rsid w:val="00510014"/>
    <w:rsid w:val="00512874"/>
    <w:rsid w:val="00521C91"/>
    <w:rsid w:val="00530E89"/>
    <w:rsid w:val="00530EE6"/>
    <w:rsid w:val="005355B7"/>
    <w:rsid w:val="00537786"/>
    <w:rsid w:val="00541667"/>
    <w:rsid w:val="005463E6"/>
    <w:rsid w:val="0055055C"/>
    <w:rsid w:val="0055304B"/>
    <w:rsid w:val="00564EE3"/>
    <w:rsid w:val="005702EE"/>
    <w:rsid w:val="005736C8"/>
    <w:rsid w:val="00576010"/>
    <w:rsid w:val="00577ABA"/>
    <w:rsid w:val="00587BF3"/>
    <w:rsid w:val="00590C6E"/>
    <w:rsid w:val="005910DF"/>
    <w:rsid w:val="00591526"/>
    <w:rsid w:val="00592E2A"/>
    <w:rsid w:val="0059632C"/>
    <w:rsid w:val="005A2621"/>
    <w:rsid w:val="005A2F5E"/>
    <w:rsid w:val="005B264A"/>
    <w:rsid w:val="005B2FB3"/>
    <w:rsid w:val="005C1815"/>
    <w:rsid w:val="005C25D9"/>
    <w:rsid w:val="005C3FDE"/>
    <w:rsid w:val="005C4FB2"/>
    <w:rsid w:val="005C7C31"/>
    <w:rsid w:val="005D0C01"/>
    <w:rsid w:val="005D134A"/>
    <w:rsid w:val="005D1DBF"/>
    <w:rsid w:val="005E11FD"/>
    <w:rsid w:val="005F1319"/>
    <w:rsid w:val="00600827"/>
    <w:rsid w:val="00605A80"/>
    <w:rsid w:val="00617DC3"/>
    <w:rsid w:val="00622DFB"/>
    <w:rsid w:val="00622FC1"/>
    <w:rsid w:val="00623A24"/>
    <w:rsid w:val="00641A55"/>
    <w:rsid w:val="006472DB"/>
    <w:rsid w:val="00653591"/>
    <w:rsid w:val="00655429"/>
    <w:rsid w:val="00656A4F"/>
    <w:rsid w:val="006609E6"/>
    <w:rsid w:val="00662ABF"/>
    <w:rsid w:val="00670FAA"/>
    <w:rsid w:val="0067503D"/>
    <w:rsid w:val="00681205"/>
    <w:rsid w:val="006A1C3A"/>
    <w:rsid w:val="006A4848"/>
    <w:rsid w:val="006B2B33"/>
    <w:rsid w:val="006B52CC"/>
    <w:rsid w:val="006C6AAB"/>
    <w:rsid w:val="006C6EBA"/>
    <w:rsid w:val="006D5546"/>
    <w:rsid w:val="006D598D"/>
    <w:rsid w:val="006D5CCF"/>
    <w:rsid w:val="006E43E8"/>
    <w:rsid w:val="006F6EBB"/>
    <w:rsid w:val="00702DE7"/>
    <w:rsid w:val="00704ACA"/>
    <w:rsid w:val="00707349"/>
    <w:rsid w:val="0071264F"/>
    <w:rsid w:val="00715805"/>
    <w:rsid w:val="00723252"/>
    <w:rsid w:val="00723F71"/>
    <w:rsid w:val="00724C69"/>
    <w:rsid w:val="007254EA"/>
    <w:rsid w:val="007346C6"/>
    <w:rsid w:val="00753DC6"/>
    <w:rsid w:val="00754549"/>
    <w:rsid w:val="00762A32"/>
    <w:rsid w:val="007744AC"/>
    <w:rsid w:val="007805FA"/>
    <w:rsid w:val="0078088F"/>
    <w:rsid w:val="007860B6"/>
    <w:rsid w:val="0079245F"/>
    <w:rsid w:val="007A08A8"/>
    <w:rsid w:val="007A3DBC"/>
    <w:rsid w:val="007A7CC5"/>
    <w:rsid w:val="007D0D75"/>
    <w:rsid w:val="007D1C09"/>
    <w:rsid w:val="007D1DB6"/>
    <w:rsid w:val="007D7B5C"/>
    <w:rsid w:val="007E0783"/>
    <w:rsid w:val="007E3586"/>
    <w:rsid w:val="007E3EDB"/>
    <w:rsid w:val="007F36EB"/>
    <w:rsid w:val="00801DA6"/>
    <w:rsid w:val="00802DF4"/>
    <w:rsid w:val="00804B72"/>
    <w:rsid w:val="0080593B"/>
    <w:rsid w:val="00814A14"/>
    <w:rsid w:val="00816EA8"/>
    <w:rsid w:val="00823076"/>
    <w:rsid w:val="00833879"/>
    <w:rsid w:val="0083469A"/>
    <w:rsid w:val="00837EBC"/>
    <w:rsid w:val="008434CF"/>
    <w:rsid w:val="00844728"/>
    <w:rsid w:val="00845940"/>
    <w:rsid w:val="00866DA4"/>
    <w:rsid w:val="008717DC"/>
    <w:rsid w:val="00873EAD"/>
    <w:rsid w:val="00874713"/>
    <w:rsid w:val="00877C21"/>
    <w:rsid w:val="00880169"/>
    <w:rsid w:val="0089310D"/>
    <w:rsid w:val="00896C1B"/>
    <w:rsid w:val="008A050B"/>
    <w:rsid w:val="008A272A"/>
    <w:rsid w:val="008A2ECA"/>
    <w:rsid w:val="008A31F5"/>
    <w:rsid w:val="008B73D2"/>
    <w:rsid w:val="008C61A6"/>
    <w:rsid w:val="008D2369"/>
    <w:rsid w:val="008D427F"/>
    <w:rsid w:val="008D7A7F"/>
    <w:rsid w:val="008E237E"/>
    <w:rsid w:val="008E257F"/>
    <w:rsid w:val="008E4C05"/>
    <w:rsid w:val="008E5CC4"/>
    <w:rsid w:val="008F1FB7"/>
    <w:rsid w:val="008F4E84"/>
    <w:rsid w:val="008F6B95"/>
    <w:rsid w:val="008F7B8A"/>
    <w:rsid w:val="00905258"/>
    <w:rsid w:val="009077EB"/>
    <w:rsid w:val="00911649"/>
    <w:rsid w:val="0091484A"/>
    <w:rsid w:val="0091653F"/>
    <w:rsid w:val="00917FB6"/>
    <w:rsid w:val="009241DB"/>
    <w:rsid w:val="00931677"/>
    <w:rsid w:val="00933D79"/>
    <w:rsid w:val="00934BAC"/>
    <w:rsid w:val="009532B2"/>
    <w:rsid w:val="009555DB"/>
    <w:rsid w:val="009570CA"/>
    <w:rsid w:val="00960404"/>
    <w:rsid w:val="009612E6"/>
    <w:rsid w:val="009679BC"/>
    <w:rsid w:val="00973236"/>
    <w:rsid w:val="009737CF"/>
    <w:rsid w:val="00993243"/>
    <w:rsid w:val="009A2406"/>
    <w:rsid w:val="009A711B"/>
    <w:rsid w:val="009C3268"/>
    <w:rsid w:val="009C58D6"/>
    <w:rsid w:val="009C5BD1"/>
    <w:rsid w:val="009D639D"/>
    <w:rsid w:val="009E19B0"/>
    <w:rsid w:val="009E2819"/>
    <w:rsid w:val="009E550A"/>
    <w:rsid w:val="009F00ED"/>
    <w:rsid w:val="00A11930"/>
    <w:rsid w:val="00A161A6"/>
    <w:rsid w:val="00A45E58"/>
    <w:rsid w:val="00A47843"/>
    <w:rsid w:val="00A5003A"/>
    <w:rsid w:val="00A56BD0"/>
    <w:rsid w:val="00A57C10"/>
    <w:rsid w:val="00A625F3"/>
    <w:rsid w:val="00A62978"/>
    <w:rsid w:val="00A63B0A"/>
    <w:rsid w:val="00A64DAE"/>
    <w:rsid w:val="00A64F6E"/>
    <w:rsid w:val="00A65FED"/>
    <w:rsid w:val="00A66C35"/>
    <w:rsid w:val="00A71A39"/>
    <w:rsid w:val="00A73023"/>
    <w:rsid w:val="00A752FC"/>
    <w:rsid w:val="00A91240"/>
    <w:rsid w:val="00A93BD3"/>
    <w:rsid w:val="00AA0158"/>
    <w:rsid w:val="00AA45C0"/>
    <w:rsid w:val="00AA50B6"/>
    <w:rsid w:val="00AB2F66"/>
    <w:rsid w:val="00AC0197"/>
    <w:rsid w:val="00AC02E1"/>
    <w:rsid w:val="00AC1006"/>
    <w:rsid w:val="00AC5E54"/>
    <w:rsid w:val="00AD0342"/>
    <w:rsid w:val="00AD3A24"/>
    <w:rsid w:val="00AF2A63"/>
    <w:rsid w:val="00AF3DF3"/>
    <w:rsid w:val="00B1176A"/>
    <w:rsid w:val="00B12769"/>
    <w:rsid w:val="00B17E46"/>
    <w:rsid w:val="00B22452"/>
    <w:rsid w:val="00B33CE3"/>
    <w:rsid w:val="00B3455E"/>
    <w:rsid w:val="00B457DE"/>
    <w:rsid w:val="00B57BDF"/>
    <w:rsid w:val="00B7438F"/>
    <w:rsid w:val="00B818FE"/>
    <w:rsid w:val="00B94292"/>
    <w:rsid w:val="00BA612C"/>
    <w:rsid w:val="00BC0DA9"/>
    <w:rsid w:val="00BC340E"/>
    <w:rsid w:val="00BC6AE3"/>
    <w:rsid w:val="00BC7548"/>
    <w:rsid w:val="00BD080D"/>
    <w:rsid w:val="00BD235A"/>
    <w:rsid w:val="00BD63CB"/>
    <w:rsid w:val="00BE4B2F"/>
    <w:rsid w:val="00BF4715"/>
    <w:rsid w:val="00C02368"/>
    <w:rsid w:val="00C0546B"/>
    <w:rsid w:val="00C07E76"/>
    <w:rsid w:val="00C102C1"/>
    <w:rsid w:val="00C13E76"/>
    <w:rsid w:val="00C1619D"/>
    <w:rsid w:val="00C24305"/>
    <w:rsid w:val="00C25D91"/>
    <w:rsid w:val="00C262A4"/>
    <w:rsid w:val="00C35742"/>
    <w:rsid w:val="00C451A2"/>
    <w:rsid w:val="00C542CC"/>
    <w:rsid w:val="00C64005"/>
    <w:rsid w:val="00C75FC9"/>
    <w:rsid w:val="00C772DD"/>
    <w:rsid w:val="00C773D2"/>
    <w:rsid w:val="00C80D30"/>
    <w:rsid w:val="00C951A3"/>
    <w:rsid w:val="00CA23B7"/>
    <w:rsid w:val="00CA6E85"/>
    <w:rsid w:val="00CB0BFE"/>
    <w:rsid w:val="00CB3883"/>
    <w:rsid w:val="00CC01C7"/>
    <w:rsid w:val="00CC727F"/>
    <w:rsid w:val="00CD67F5"/>
    <w:rsid w:val="00CE3E66"/>
    <w:rsid w:val="00CE49E6"/>
    <w:rsid w:val="00CF0DBA"/>
    <w:rsid w:val="00CF2083"/>
    <w:rsid w:val="00D22932"/>
    <w:rsid w:val="00D239BD"/>
    <w:rsid w:val="00D340FE"/>
    <w:rsid w:val="00D35AED"/>
    <w:rsid w:val="00D35E5E"/>
    <w:rsid w:val="00D43003"/>
    <w:rsid w:val="00D44383"/>
    <w:rsid w:val="00D50E31"/>
    <w:rsid w:val="00D54F85"/>
    <w:rsid w:val="00D5690A"/>
    <w:rsid w:val="00D611B8"/>
    <w:rsid w:val="00D72D22"/>
    <w:rsid w:val="00D83674"/>
    <w:rsid w:val="00D85EFC"/>
    <w:rsid w:val="00D90BB9"/>
    <w:rsid w:val="00D9114A"/>
    <w:rsid w:val="00D911DE"/>
    <w:rsid w:val="00D975A6"/>
    <w:rsid w:val="00DB2DD4"/>
    <w:rsid w:val="00DB705D"/>
    <w:rsid w:val="00DB723F"/>
    <w:rsid w:val="00DC6D6D"/>
    <w:rsid w:val="00DD1C53"/>
    <w:rsid w:val="00DF7153"/>
    <w:rsid w:val="00E0384A"/>
    <w:rsid w:val="00E04E47"/>
    <w:rsid w:val="00E05614"/>
    <w:rsid w:val="00E13DBF"/>
    <w:rsid w:val="00E16020"/>
    <w:rsid w:val="00E277EF"/>
    <w:rsid w:val="00E32539"/>
    <w:rsid w:val="00E3310F"/>
    <w:rsid w:val="00E35302"/>
    <w:rsid w:val="00E41A7D"/>
    <w:rsid w:val="00E44BC6"/>
    <w:rsid w:val="00E5206D"/>
    <w:rsid w:val="00E563A9"/>
    <w:rsid w:val="00E71463"/>
    <w:rsid w:val="00E84C6C"/>
    <w:rsid w:val="00E8627E"/>
    <w:rsid w:val="00EA0DA8"/>
    <w:rsid w:val="00EA1454"/>
    <w:rsid w:val="00EA418D"/>
    <w:rsid w:val="00EA57C8"/>
    <w:rsid w:val="00EB2971"/>
    <w:rsid w:val="00EB3CD1"/>
    <w:rsid w:val="00EB6319"/>
    <w:rsid w:val="00EC08EB"/>
    <w:rsid w:val="00EC2095"/>
    <w:rsid w:val="00EC4648"/>
    <w:rsid w:val="00ED0DEC"/>
    <w:rsid w:val="00ED44C7"/>
    <w:rsid w:val="00EE1A56"/>
    <w:rsid w:val="00EE3C2A"/>
    <w:rsid w:val="00EE4473"/>
    <w:rsid w:val="00EF1BC9"/>
    <w:rsid w:val="00EF3856"/>
    <w:rsid w:val="00EF3DF0"/>
    <w:rsid w:val="00F01D4F"/>
    <w:rsid w:val="00F05D0B"/>
    <w:rsid w:val="00F11C9F"/>
    <w:rsid w:val="00F21382"/>
    <w:rsid w:val="00F25172"/>
    <w:rsid w:val="00F2755C"/>
    <w:rsid w:val="00F33F4A"/>
    <w:rsid w:val="00F34EDD"/>
    <w:rsid w:val="00F37FA8"/>
    <w:rsid w:val="00F4263F"/>
    <w:rsid w:val="00F50A59"/>
    <w:rsid w:val="00F50C71"/>
    <w:rsid w:val="00F6002E"/>
    <w:rsid w:val="00F64A7A"/>
    <w:rsid w:val="00F82684"/>
    <w:rsid w:val="00F8271D"/>
    <w:rsid w:val="00FA2949"/>
    <w:rsid w:val="00FB0D82"/>
    <w:rsid w:val="00FB0F0F"/>
    <w:rsid w:val="00FB1F8D"/>
    <w:rsid w:val="00FB594C"/>
    <w:rsid w:val="00FC2FC7"/>
    <w:rsid w:val="00FC3E02"/>
    <w:rsid w:val="00FD741D"/>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592E2A"/>
    <w:pPr>
      <w:numPr>
        <w:numId w:val="15"/>
      </w:numPr>
      <w:spacing w:after="120"/>
      <w:contextualSpacing/>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1889">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support@resilientsystems.com" TargetMode="External"/><Relationship Id="rId57" Type="http://schemas.microsoft.com/office/2011/relationships/people" Target="people.xml"/><Relationship Id="rId10" Type="http://schemas.openxmlformats.org/officeDocument/2006/relationships/hyperlink" Target="https://stixproject.github.io/"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62D8-B4AD-8D43-A066-AECA8E7B7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28</Pages>
  <Words>3755</Words>
  <Characters>21407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25112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Yongjian Feng</cp:lastModifiedBy>
  <cp:revision>19</cp:revision>
  <cp:lastPrinted>2018-04-09T16:01:00Z</cp:lastPrinted>
  <dcterms:created xsi:type="dcterms:W3CDTF">2018-08-02T18:48:00Z</dcterms:created>
  <dcterms:modified xsi:type="dcterms:W3CDTF">2019-02-20T18:29:00Z</dcterms:modified>
  <cp:category/>
</cp:coreProperties>
</file>