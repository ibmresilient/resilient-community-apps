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1B67F3CE" w:rsidR="006B52CC" w:rsidRDefault="00C951A3" w:rsidP="006B52CC">
      <w:pPr>
        <w:pStyle w:val="Normal1"/>
        <w:jc w:val="center"/>
      </w:pPr>
      <w:r>
        <w:rPr>
          <w:rFonts w:ascii="Times New Roman" w:eastAsia="Times New Roman" w:hAnsi="Times New Roman" w:cs="Times New Roman"/>
        </w:rPr>
        <w:t xml:space="preserve">Release Date: </w:t>
      </w:r>
      <w:r w:rsidR="00A90D80">
        <w:rPr>
          <w:rFonts w:ascii="Times New Roman" w:eastAsia="Times New Roman" w:hAnsi="Times New Roman" w:cs="Times New Roman"/>
        </w:rPr>
        <w:t xml:space="preserve">August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54D04192" w:rsidR="00280A6E" w:rsidRPr="009B690E" w:rsidRDefault="00280A6E" w:rsidP="00280A6E">
      <w:pPr>
        <w:pStyle w:val="BodyText"/>
        <w:rPr>
          <w:rStyle w:val="IntenseEmphasis"/>
          <w:i w:val="0"/>
          <w:iCs w:val="0"/>
          <w:color w:val="auto"/>
        </w:rPr>
      </w:pPr>
      <w:r>
        <w:rPr>
          <w:rStyle w:val="IntenseEmphasis"/>
          <w:i w:val="0"/>
          <w:iCs w:val="0"/>
          <w:color w:val="auto"/>
        </w:rPr>
        <w:t>This Resilient Function package provides a function</w:t>
      </w:r>
      <w:r w:rsidR="00A90D80">
        <w:rPr>
          <w:rStyle w:val="IntenseEmphasis"/>
          <w:i w:val="0"/>
          <w:iCs w:val="0"/>
          <w:color w:val="auto"/>
        </w:rPr>
        <w:t>,</w:t>
      </w:r>
      <w:r>
        <w:rPr>
          <w:rStyle w:val="IntenseEmphasis"/>
          <w:i w:val="0"/>
          <w:iCs w:val="0"/>
          <w:color w:val="auto"/>
        </w:rPr>
        <w:t xml:space="preserve"> </w:t>
      </w:r>
      <w:proofErr w:type="spellStart"/>
      <w:r>
        <w:rPr>
          <w:rStyle w:val="IntenseEmphasis"/>
          <w:i w:val="0"/>
          <w:iCs w:val="0"/>
          <w:color w:val="auto"/>
        </w:rPr>
        <w:t>fn_create_zoom_meeting</w:t>
      </w:r>
      <w:proofErr w:type="spellEnd"/>
      <w:r w:rsidR="00A90D80">
        <w:rPr>
          <w:rStyle w:val="IntenseEmphasis"/>
          <w:i w:val="0"/>
          <w:iCs w:val="0"/>
          <w:color w:val="auto"/>
        </w:rPr>
        <w:t>,</w:t>
      </w:r>
      <w:r>
        <w:rPr>
          <w:rStyle w:val="IntenseEmphasis"/>
          <w:i w:val="0"/>
          <w:iCs w:val="0"/>
          <w:color w:val="auto"/>
        </w:rPr>
        <w:t xml:space="preserve"> </w:t>
      </w:r>
      <w:r w:rsidR="00A90D80">
        <w:rPr>
          <w:rStyle w:val="IntenseEmphasis"/>
          <w:i w:val="0"/>
          <w:iCs w:val="0"/>
          <w:color w:val="auto"/>
        </w:rPr>
        <w:t>which accepts</w:t>
      </w:r>
      <w:r>
        <w:rPr>
          <w:rStyle w:val="IntenseEmphasis"/>
          <w:i w:val="0"/>
          <w:iCs w:val="0"/>
          <w:color w:val="auto"/>
        </w:rPr>
        <w:t xml:space="preserve"> a host email, meeting topic, meeting agenda, meeting password, and a </w:t>
      </w:r>
      <w:r w:rsidR="00354F1A">
        <w:rPr>
          <w:rStyle w:val="IntenseEmphasis"/>
          <w:i w:val="0"/>
          <w:iCs w:val="0"/>
          <w:color w:val="auto"/>
        </w:rPr>
        <w:t xml:space="preserve">flag </w:t>
      </w:r>
      <w:r>
        <w:rPr>
          <w:rStyle w:val="IntenseEmphasis"/>
          <w:i w:val="0"/>
          <w:iCs w:val="0"/>
          <w:color w:val="auto"/>
        </w:rPr>
        <w:t>indicating whether to record or not. The function uses these arguments to create a Zoom meeting</w:t>
      </w:r>
      <w:r w:rsidR="00354F1A">
        <w:rPr>
          <w:rStyle w:val="IntenseEmphasis"/>
          <w:i w:val="0"/>
          <w:iCs w:val="0"/>
          <w:color w:val="auto"/>
        </w:rPr>
        <w:t xml:space="preserve">, </w:t>
      </w:r>
      <w:r>
        <w:rPr>
          <w:rStyle w:val="IntenseEmphasis"/>
          <w:i w:val="0"/>
          <w:iCs w:val="0"/>
          <w:color w:val="auto"/>
        </w:rPr>
        <w:t xml:space="preserve">return the host and attendee </w:t>
      </w:r>
      <w:r w:rsidR="00A90D80">
        <w:rPr>
          <w:rStyle w:val="IntenseEmphasis"/>
          <w:i w:val="0"/>
          <w:iCs w:val="0"/>
          <w:color w:val="auto"/>
        </w:rPr>
        <w:t xml:space="preserve">URLs, </w:t>
      </w:r>
      <w:r w:rsidR="00354F1A">
        <w:rPr>
          <w:rStyle w:val="IntenseEmphasis"/>
          <w:i w:val="0"/>
          <w:iCs w:val="0"/>
          <w:color w:val="auto"/>
        </w:rPr>
        <w:t>and put the meeting details in the incident notes section.</w:t>
      </w:r>
    </w:p>
    <w:p w14:paraId="79D44941" w14:textId="765533FC" w:rsidR="00280A6E" w:rsidRPr="009B690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w:t>
      </w:r>
      <w:r w:rsidR="00354F1A">
        <w:rPr>
          <w:rStyle w:val="IntenseEmphasis"/>
          <w:i w:val="0"/>
          <w:iCs w:val="0"/>
          <w:color w:val="auto"/>
        </w:rPr>
        <w:t xml:space="preserve">demonstrates </w:t>
      </w:r>
      <w:r w:rsidR="00A90D80">
        <w:rPr>
          <w:rStyle w:val="IntenseEmphasis"/>
          <w:i w:val="0"/>
          <w:iCs w:val="0"/>
          <w:color w:val="auto"/>
        </w:rPr>
        <w:t xml:space="preserve">how to </w:t>
      </w:r>
      <w:r>
        <w:rPr>
          <w:rStyle w:val="IntenseEmphasis"/>
          <w:i w:val="0"/>
          <w:iCs w:val="0"/>
          <w:color w:val="auto"/>
        </w:rPr>
        <w:t xml:space="preserve">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r w:rsidR="00354F1A">
        <w:rPr>
          <w:rStyle w:val="IntenseEmphasis"/>
          <w:i w:val="0"/>
          <w:iCs w:val="0"/>
          <w:color w:val="auto"/>
        </w:rPr>
        <w:t>.</w:t>
      </w:r>
      <w:r w:rsidR="00A90D80">
        <w:rPr>
          <w:rStyle w:val="IntenseEmphasis"/>
          <w:i w:val="0"/>
          <w:iCs w:val="0"/>
          <w:color w:val="auto"/>
        </w:rPr>
        <w:t xml:space="preserve"> </w:t>
      </w: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lastRenderedPageBreak/>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6E38CD56"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t>zoom_api_secret</w:t>
      </w:r>
      <w:proofErr w:type="spellEnd"/>
      <w:r w:rsidR="00EE252C">
        <w:t xml:space="preserve">=&lt;zoom </w:t>
      </w:r>
      <w:proofErr w:type="spellStart"/>
      <w:r w:rsidR="00EE252C">
        <w:t>api</w:t>
      </w:r>
      <w:proofErr w:type="spellEnd"/>
      <w:r w:rsidR="00EE252C">
        <w:t xml:space="preserve"> secret&gt;</w:t>
      </w:r>
      <w:r w:rsidR="00C45E24">
        <w:br/>
      </w:r>
      <w:proofErr w:type="spellStart"/>
      <w:r w:rsidR="00C45E24">
        <w:t>zoom_api_timezone</w:t>
      </w:r>
      <w:proofErr w:type="spellEnd"/>
      <w:r w:rsidR="00C45E24">
        <w:t>=&lt;</w:t>
      </w:r>
      <w:proofErr w:type="spellStart"/>
      <w:r w:rsidR="00C45E24">
        <w:t>timezone</w:t>
      </w:r>
      <w:proofErr w:type="spellEnd"/>
      <w:r w:rsidR="00C45E24">
        <w:t xml:space="preserve">, </w:t>
      </w:r>
      <w:proofErr w:type="spellStart"/>
      <w:r w:rsidR="00C45E24">
        <w:t>i.e</w:t>
      </w:r>
      <w:proofErr w:type="spellEnd"/>
      <w:r w:rsidR="00C45E24">
        <w:t xml:space="preserve"> America/</w:t>
      </w:r>
      <w:proofErr w:type="spellStart"/>
      <w:r w:rsidR="00C45E24">
        <w:t>New_York</w:t>
      </w:r>
      <w:proofErr w:type="spellEnd"/>
      <w:r w:rsidR="00C45E24">
        <w:t>&gt;</w:t>
      </w:r>
    </w:p>
    <w:p w14:paraId="0F387C91" w14:textId="1302BC04" w:rsidR="00EE252C" w:rsidRPr="00EE252C" w:rsidRDefault="00EE252C" w:rsidP="00040D06">
      <w:pPr>
        <w:pStyle w:val="BodyText"/>
      </w:pPr>
      <w:r>
        <w:t xml:space="preserve">A Zoom API key and Zoom API secret can be retrieved from </w:t>
      </w:r>
      <w:hyperlink r:id="rId10" w:anchor="api" w:history="1">
        <w:r w:rsidRPr="00513D19">
          <w:rPr>
            <w:rStyle w:val="Hyperlink"/>
            <w:rFonts w:cs="Arial"/>
          </w:rPr>
          <w:t>https://developer.zoom.us/me/#api</w:t>
        </w:r>
      </w:hyperlink>
      <w:r>
        <w:t xml:space="preserve"> by registering for a developer account.</w:t>
      </w:r>
      <w:r w:rsidR="00C45E24">
        <w:t xml:space="preserve"> Examples of a </w:t>
      </w:r>
      <w:proofErr w:type="spellStart"/>
      <w:r w:rsidR="00C45E24">
        <w:t>timezone</w:t>
      </w:r>
      <w:proofErr w:type="spellEnd"/>
      <w:r w:rsidR="00C45E24">
        <w:t xml:space="preserve"> can be found at </w:t>
      </w:r>
      <w:hyperlink r:id="rId11" w:history="1">
        <w:r w:rsidR="00C45E24" w:rsidRPr="002A68DE">
          <w:rPr>
            <w:rStyle w:val="Hyperlink"/>
            <w:rFonts w:cs="Arial"/>
          </w:rPr>
          <w:t>https://en.wikipedia.org/wiki/List_of_tz_database_time_zones</w:t>
        </w:r>
      </w:hyperlink>
      <w:r w:rsidR="00C45E24">
        <w:t xml:space="preserve">, </w:t>
      </w:r>
      <w:r w:rsidR="00C45E24" w:rsidRPr="00040D06">
        <w:t>specifically</w:t>
      </w:r>
      <w:r w:rsidR="00C45E24">
        <w:t xml:space="preserve"> the “TZ” section of the table.</w:t>
      </w:r>
    </w:p>
    <w:p w14:paraId="6DB02F2B" w14:textId="7D2BAA7D" w:rsidR="00F33F4A" w:rsidRDefault="00F33F4A" w:rsidP="009A711B">
      <w:pPr>
        <w:pStyle w:val="Heading20"/>
      </w:pPr>
      <w:r>
        <w:lastRenderedPageBreak/>
        <w:t>Deploy customizations to the Resilient platform</w:t>
      </w:r>
    </w:p>
    <w:bookmarkEnd w:id="1"/>
    <w:p w14:paraId="03901FB6" w14:textId="6E3B8508" w:rsidR="00EE252C" w:rsidRPr="009B690E" w:rsidRDefault="00EE252C" w:rsidP="00040D06">
      <w:pPr>
        <w:pStyle w:val="BodyText"/>
        <w:keepNext/>
      </w:pPr>
      <w:r>
        <w:t xml:space="preserve">This Resilient Function package provides </w:t>
      </w:r>
      <w:r w:rsidR="00A90D80">
        <w:t xml:space="preserve">the </w:t>
      </w:r>
      <w:proofErr w:type="spellStart"/>
      <w:r>
        <w:t>fn_create_zoom_meeting</w:t>
      </w:r>
      <w:proofErr w:type="spellEnd"/>
      <w:r w:rsidR="00A90D80" w:rsidRPr="00A90D80">
        <w:t xml:space="preserve"> </w:t>
      </w:r>
      <w:r w:rsidR="00A90D80">
        <w:t>function</w:t>
      </w:r>
      <w:r>
        <w:t xml:space="preserve">, an example workflow that invokes the function, a message destination, and a rule for creating the </w:t>
      </w:r>
      <w:proofErr w:type="spellStart"/>
      <w:r>
        <w:t>fn_create_zoom_meeting</w:t>
      </w:r>
      <w:proofErr w:type="spellEnd"/>
      <w:r>
        <w:t xml:space="preserve"> menu item.</w:t>
      </w:r>
    </w:p>
    <w:p w14:paraId="0746A6BE" w14:textId="77777777" w:rsidR="003279DC" w:rsidRDefault="003279DC" w:rsidP="00040D06">
      <w:pPr>
        <w:pStyle w:val="BodyText"/>
        <w:keepN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040D06">
      <w:pPr>
        <w:pStyle w:val="Code0"/>
        <w:keepNext/>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814962">
      <w:pPr>
        <w:pStyle w:val="BodyText"/>
        <w:keepNext/>
        <w:rPr>
          <w:rFonts w:cs="Arial"/>
          <w:color w:val="000000"/>
        </w:rPr>
      </w:pPr>
      <w:r>
        <w:rPr>
          <w:rFonts w:cs="Arial"/>
          <w:color w:val="000000"/>
        </w:rPr>
        <w:lastRenderedPageBreak/>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3C6F51C3" w:rsidR="004F6CA4" w:rsidRPr="004943EC" w:rsidRDefault="004F6CA4" w:rsidP="004F6CA4">
      <w:pPr>
        <w:pStyle w:val="Heading10"/>
        <w:rPr>
          <w:rFonts w:ascii="Arial" w:eastAsia="Times New Roman" w:hAnsi="Arial" w:cs="Times New Roman"/>
          <w:color w:val="auto"/>
          <w:sz w:val="20"/>
        </w:rPr>
      </w:pPr>
      <w:bookmarkStart w:id="4" w:name="_Toc510253272"/>
      <w:bookmarkEnd w:id="3"/>
      <w:r>
        <w:t>Function Description</w:t>
      </w:r>
    </w:p>
    <w:p w14:paraId="56A6A21F" w14:textId="150B4EBB" w:rsidR="000F3460" w:rsidRDefault="004F6CA4" w:rsidP="00A90D80">
      <w:pPr>
        <w:pStyle w:val="BodyText"/>
        <w:keepNext/>
      </w:pPr>
      <w:r>
        <w:t xml:space="preserve">Once the function package deploys the function, you can view </w:t>
      </w:r>
      <w:r w:rsidR="00354F1A">
        <w:t xml:space="preserve">it </w:t>
      </w:r>
      <w:r>
        <w:t>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r w:rsidR="00354F1A" w:rsidRPr="00354F1A">
        <w:rPr>
          <w:noProof/>
        </w:rPr>
        <w:t xml:space="preserve"> </w:t>
      </w:r>
      <w:r w:rsidR="00354F1A">
        <w:rPr>
          <w:noProof/>
        </w:rPr>
        <w:drawing>
          <wp:inline distT="0" distB="0" distL="0" distR="0" wp14:anchorId="5A9B072B" wp14:editId="044E49FF">
            <wp:extent cx="5486400" cy="4201160"/>
            <wp:effectExtent l="25400" t="25400" r="88900" b="914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1 at 10.46.29 AM.png"/>
                    <pic:cNvPicPr/>
                  </pic:nvPicPr>
                  <pic:blipFill>
                    <a:blip r:embed="rId12"/>
                    <a:stretch>
                      <a:fillRect/>
                    </a:stretch>
                  </pic:blipFill>
                  <pic:spPr>
                    <a:xfrm>
                      <a:off x="0" y="0"/>
                      <a:ext cx="5486400" cy="4201160"/>
                    </a:xfrm>
                    <a:prstGeom prst="rect">
                      <a:avLst/>
                    </a:prstGeom>
                    <a:effectLst>
                      <a:outerShdw blurRad="50800" dist="38100" dir="2700000" algn="tl" rotWithShape="0">
                        <a:prstClr val="black">
                          <a:alpha val="40000"/>
                        </a:prstClr>
                      </a:outerShdw>
                    </a:effectLst>
                  </pic:spPr>
                </pic:pic>
              </a:graphicData>
            </a:graphic>
          </wp:inline>
        </w:drawing>
      </w:r>
      <w:bookmarkStart w:id="5" w:name="_Toc510253273"/>
      <w:bookmarkEnd w:id="4"/>
    </w:p>
    <w:p w14:paraId="79B45E13" w14:textId="77777777" w:rsidR="000F3460" w:rsidRDefault="000F3460">
      <w:pPr>
        <w:rPr>
          <w:rFonts w:ascii="Calibri" w:eastAsia="Calibri" w:hAnsi="Calibri" w:cs="Calibri"/>
          <w:b/>
          <w:color w:val="auto"/>
          <w:sz w:val="28"/>
          <w:szCs w:val="28"/>
        </w:rPr>
      </w:pPr>
      <w:r>
        <w:br w:type="page"/>
      </w:r>
    </w:p>
    <w:p w14:paraId="01287E4D" w14:textId="3F8B048E" w:rsidR="000751AB" w:rsidRPr="009B690E" w:rsidRDefault="00366EA7" w:rsidP="00354F1A">
      <w:pPr>
        <w:pStyle w:val="BodyText"/>
        <w:rPr>
          <w:rStyle w:val="IntenseEmphasis"/>
          <w:i w:val="0"/>
          <w:iCs w:val="0"/>
          <w:color w:val="auto"/>
        </w:rPr>
      </w:pPr>
      <w:r>
        <w:lastRenderedPageBreak/>
        <w:t>The functions inputs are</w:t>
      </w:r>
      <w:r w:rsidR="00D66D87" w:rsidRPr="00A90D80">
        <w:t xml:space="preserve"> host email, meeting topic, meeting agenda, meeting password, and a </w:t>
      </w:r>
      <w:r w:rsidR="00BB2228">
        <w:t>flag</w:t>
      </w:r>
      <w:r w:rsidR="00BB2228" w:rsidRPr="00A90D80">
        <w:t xml:space="preserve"> </w:t>
      </w:r>
      <w:r w:rsidR="00D66D87" w:rsidRPr="00A90D80">
        <w:t>indicating whether to record or not</w:t>
      </w:r>
      <w:r w:rsidR="00354F1A">
        <w:t xml:space="preserve"> to c</w:t>
      </w:r>
      <w:r w:rsidR="00D66D87" w:rsidRPr="00A90D80">
        <w:t>reate a Zoom meeting</w:t>
      </w:r>
      <w:r w:rsidR="00354F1A">
        <w:t>. The function</w:t>
      </w:r>
      <w:r w:rsidR="00D66D87" w:rsidRPr="00A90D80">
        <w:t xml:space="preserve"> return</w:t>
      </w:r>
      <w:r w:rsidR="00354F1A">
        <w:t>s</w:t>
      </w:r>
      <w:r w:rsidR="00D66D87" w:rsidRPr="00A90D80">
        <w:t xml:space="preserve"> the host and attendee </w:t>
      </w:r>
      <w:r w:rsidR="00A90D80">
        <w:t xml:space="preserve">URLs </w:t>
      </w:r>
      <w:r w:rsidR="00354F1A">
        <w:rPr>
          <w:rStyle w:val="IntenseEmphasis"/>
          <w:i w:val="0"/>
          <w:iCs w:val="0"/>
          <w:color w:val="auto"/>
        </w:rPr>
        <w:t>and puts the meeting details in the incident notes section.</w:t>
      </w:r>
    </w:p>
    <w:p w14:paraId="077EF6D9" w14:textId="649647F1" w:rsidR="00D66D87" w:rsidRDefault="00814962" w:rsidP="00D66D87">
      <w:pPr>
        <w:pStyle w:val="BodyText"/>
        <w:rPr>
          <w:noProof/>
        </w:rPr>
      </w:pPr>
      <w:r>
        <w:rPr>
          <w:rFonts w:ascii="Helvetica" w:hAnsi="Helvetica" w:cs="Helvetica"/>
        </w:rPr>
        <w:t xml:space="preserve">A user may want to use </w:t>
      </w:r>
      <w:proofErr w:type="spellStart"/>
      <w:r>
        <w:rPr>
          <w:rFonts w:ascii="Helvetica" w:hAnsi="Helvetica" w:cs="Helvetica"/>
        </w:rPr>
        <w:t>fn_create_zoom_meeting</w:t>
      </w:r>
      <w:proofErr w:type="spellEnd"/>
      <w:r>
        <w:rPr>
          <w:rFonts w:ascii="Helvetica" w:hAnsi="Helvetica" w:cs="Helvetica"/>
        </w:rPr>
        <w:t xml:space="preserve"> to review with others incident, artifact, or task details, taking advantage of the audio and video capabilities of Zoom.</w:t>
      </w:r>
      <w:r w:rsidRPr="00A90D80" w:rsidDel="00814962">
        <w:t xml:space="preserve"> </w:t>
      </w:r>
    </w:p>
    <w:p w14:paraId="13729F6C" w14:textId="2F5A9C6C" w:rsidR="00366EA7" w:rsidRDefault="00366EA7" w:rsidP="00D66D87">
      <w:pPr>
        <w:pStyle w:val="BodyText"/>
        <w:rPr>
          <w:noProof/>
        </w:rPr>
      </w:pPr>
      <w:r>
        <w:rPr>
          <w:noProof/>
        </w:rPr>
        <w:t xml:space="preserve">The following screenshot shows the sample workflow. </w:t>
      </w:r>
    </w:p>
    <w:p w14:paraId="084CD63E" w14:textId="77777777" w:rsidR="0024683A" w:rsidRDefault="00354F1A" w:rsidP="00D66D87">
      <w:pPr>
        <w:pStyle w:val="BodyText"/>
        <w:keepNext/>
      </w:pPr>
      <w:r w:rsidRPr="00D66D87">
        <w:rPr>
          <w:noProof/>
        </w:rPr>
        <w:drawing>
          <wp:inline distT="0" distB="0" distL="0" distR="0" wp14:anchorId="29DA844F" wp14:editId="5F80A334">
            <wp:extent cx="5486400" cy="3915410"/>
            <wp:effectExtent l="25400" t="25400" r="88900" b="850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15410"/>
                    </a:xfrm>
                    <a:prstGeom prst="rect">
                      <a:avLst/>
                    </a:prstGeom>
                    <a:effectLst>
                      <a:outerShdw blurRad="50800" dist="38100" dir="2700000" algn="tl" rotWithShape="0">
                        <a:prstClr val="black">
                          <a:alpha val="40000"/>
                        </a:prstClr>
                      </a:outerShdw>
                    </a:effectLst>
                  </pic:spPr>
                </pic:pic>
              </a:graphicData>
            </a:graphic>
          </wp:inline>
        </w:drawing>
      </w:r>
      <w:r w:rsidRPr="00354F1A">
        <w:t xml:space="preserve"> </w:t>
      </w:r>
    </w:p>
    <w:p w14:paraId="1BB478D5" w14:textId="77777777" w:rsidR="0024683A" w:rsidRDefault="0024683A">
      <w:pPr>
        <w:rPr>
          <w:rFonts w:ascii="Arial" w:eastAsia="Times New Roman" w:hAnsi="Arial" w:cs="Times New Roman"/>
          <w:color w:val="auto"/>
          <w:sz w:val="20"/>
        </w:rPr>
      </w:pPr>
      <w:r>
        <w:br w:type="page"/>
      </w:r>
    </w:p>
    <w:p w14:paraId="2EFD7DE9" w14:textId="5BE26DC2" w:rsidR="0024683A" w:rsidRDefault="0024683A" w:rsidP="0024683A">
      <w:pPr>
        <w:pStyle w:val="NormalWeb"/>
        <w:shd w:val="clear" w:color="auto" w:fill="FFFFFF"/>
        <w:rPr>
          <w:rFonts w:ascii="ArialMT" w:hAnsi="ArialMT"/>
          <w:sz w:val="20"/>
          <w:szCs w:val="20"/>
        </w:rPr>
      </w:pPr>
      <w:r>
        <w:rPr>
          <w:rFonts w:ascii="ArialMT" w:hAnsi="ArialMT"/>
          <w:noProof/>
          <w:sz w:val="20"/>
          <w:szCs w:val="20"/>
        </w:rPr>
        <w:lastRenderedPageBreak/>
        <w:drawing>
          <wp:inline distT="0" distB="0" distL="0" distR="0" wp14:anchorId="18998E29" wp14:editId="6E94B406">
            <wp:extent cx="5486400" cy="2336800"/>
            <wp:effectExtent l="25400" t="25400" r="88900" b="889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1 at 4.36.50 PM.png"/>
                    <pic:cNvPicPr/>
                  </pic:nvPicPr>
                  <pic:blipFill>
                    <a:blip r:embed="rId14"/>
                    <a:stretch>
                      <a:fillRect/>
                    </a:stretch>
                  </pic:blipFill>
                  <pic:spPr>
                    <a:xfrm>
                      <a:off x="0" y="0"/>
                      <a:ext cx="5486400" cy="2336800"/>
                    </a:xfrm>
                    <a:prstGeom prst="rect">
                      <a:avLst/>
                    </a:prstGeom>
                    <a:effectLst>
                      <a:outerShdw blurRad="50800" dist="38100" dir="2700000" algn="tl" rotWithShape="0">
                        <a:prstClr val="black">
                          <a:alpha val="40000"/>
                        </a:prstClr>
                      </a:outerShdw>
                    </a:effectLst>
                  </pic:spPr>
                </pic:pic>
              </a:graphicData>
            </a:graphic>
          </wp:inline>
        </w:drawing>
      </w:r>
    </w:p>
    <w:p w14:paraId="047080C4" w14:textId="1A7F774B" w:rsidR="00D66D87" w:rsidRDefault="0024683A" w:rsidP="001A1C41">
      <w:pPr>
        <w:pStyle w:val="NormalWeb"/>
        <w:shd w:val="clear" w:color="auto" w:fill="FFFFFF"/>
      </w:pPr>
      <w:r>
        <w:rPr>
          <w:rFonts w:ascii="ArialMT" w:hAnsi="ArialMT"/>
          <w:sz w:val="20"/>
          <w:szCs w:val="20"/>
        </w:rPr>
        <w:t xml:space="preserve">Users may insert data using the parameters on the Input </w:t>
      </w:r>
      <w:proofErr w:type="gramStart"/>
      <w:r>
        <w:rPr>
          <w:rFonts w:ascii="ArialMT" w:hAnsi="ArialMT"/>
          <w:sz w:val="20"/>
          <w:szCs w:val="20"/>
        </w:rPr>
        <w:t>tab, or</w:t>
      </w:r>
      <w:proofErr w:type="gramEnd"/>
      <w:r>
        <w:rPr>
          <w:rFonts w:ascii="ArialMT" w:hAnsi="ArialMT"/>
          <w:sz w:val="20"/>
          <w:szCs w:val="20"/>
        </w:rPr>
        <w:t xml:space="preserve"> set </w:t>
      </w:r>
      <w:r>
        <w:rPr>
          <w:rFonts w:ascii="ArialMT" w:hAnsi="ArialMT"/>
          <w:sz w:val="20"/>
          <w:szCs w:val="20"/>
        </w:rPr>
        <w:t>them</w:t>
      </w:r>
      <w:r>
        <w:rPr>
          <w:rFonts w:ascii="ArialMT" w:hAnsi="ArialMT"/>
          <w:sz w:val="20"/>
          <w:szCs w:val="20"/>
        </w:rPr>
        <w:t xml:space="preserve"> in the Pre-Process Script to the </w:t>
      </w:r>
      <w:r>
        <w:rPr>
          <w:rFonts w:ascii="ArialMT" w:hAnsi="ArialMT"/>
          <w:sz w:val="20"/>
          <w:szCs w:val="20"/>
        </w:rPr>
        <w:t xml:space="preserve">incident values </w:t>
      </w:r>
      <w:r>
        <w:rPr>
          <w:rFonts w:ascii="ArialMT" w:hAnsi="ArialMT"/>
          <w:sz w:val="20"/>
          <w:szCs w:val="20"/>
        </w:rPr>
        <w:t xml:space="preserve">associated with this workflow as shown in the following figure. </w:t>
      </w:r>
    </w:p>
    <w:p w14:paraId="5ADAD4F6" w14:textId="2710261B" w:rsidR="00241F0A" w:rsidRDefault="0024683A" w:rsidP="00D66D87">
      <w:pPr>
        <w:pStyle w:val="BodyText"/>
        <w:keepNext/>
      </w:pPr>
      <w:r>
        <w:rPr>
          <w:noProof/>
        </w:rPr>
        <w:drawing>
          <wp:inline distT="0" distB="0" distL="0" distR="0" wp14:anchorId="58DC68F8" wp14:editId="40E96575">
            <wp:extent cx="5486400" cy="2037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21 at 4.46.13 PM.png"/>
                    <pic:cNvPicPr/>
                  </pic:nvPicPr>
                  <pic:blipFill>
                    <a:blip r:embed="rId15"/>
                    <a:stretch>
                      <a:fillRect/>
                    </a:stretch>
                  </pic:blipFill>
                  <pic:spPr>
                    <a:xfrm>
                      <a:off x="0" y="0"/>
                      <a:ext cx="5486400" cy="2037715"/>
                    </a:xfrm>
                    <a:prstGeom prst="rect">
                      <a:avLst/>
                    </a:prstGeom>
                  </pic:spPr>
                </pic:pic>
              </a:graphicData>
            </a:graphic>
          </wp:inline>
        </w:drawing>
      </w:r>
    </w:p>
    <w:p w14:paraId="0CFCFC62" w14:textId="60E52D8C" w:rsidR="00D66D87" w:rsidRDefault="00D66D87" w:rsidP="00D66D87">
      <w:pPr>
        <w:pStyle w:val="BodyText"/>
      </w:pPr>
    </w:p>
    <w:p w14:paraId="292A1B30" w14:textId="77777777" w:rsidR="00241F0A" w:rsidRDefault="00241F0A">
      <w:pPr>
        <w:rPr>
          <w:rStyle w:val="IntenseEmphasis"/>
          <w:rFonts w:ascii="Arial" w:eastAsia="Times New Roman" w:hAnsi="Arial" w:cs="Times New Roman"/>
          <w:i w:val="0"/>
          <w:iCs w:val="0"/>
          <w:color w:val="auto"/>
          <w:sz w:val="20"/>
        </w:rPr>
      </w:pPr>
      <w:r>
        <w:rPr>
          <w:rStyle w:val="IntenseEmphasis"/>
          <w:i w:val="0"/>
          <w:iCs w:val="0"/>
          <w:color w:val="auto"/>
        </w:rPr>
        <w:br w:type="page"/>
      </w:r>
    </w:p>
    <w:p w14:paraId="4C358B19" w14:textId="435F0A63" w:rsidR="00D66D87" w:rsidRDefault="00D66D87" w:rsidP="00D66D87">
      <w:pPr>
        <w:pStyle w:val="BodyText"/>
      </w:pPr>
      <w:r>
        <w:rPr>
          <w:rStyle w:val="IntenseEmphasis"/>
          <w:i w:val="0"/>
          <w:iCs w:val="0"/>
          <w:color w:val="auto"/>
        </w:rPr>
        <w:lastRenderedPageBreak/>
        <w:t xml:space="preserve">The </w:t>
      </w:r>
      <w:r w:rsidR="00366EA7">
        <w:rPr>
          <w:rStyle w:val="IntenseEmphasis"/>
          <w:i w:val="0"/>
          <w:iCs w:val="0"/>
          <w:color w:val="auto"/>
        </w:rPr>
        <w:t xml:space="preserve">following </w:t>
      </w:r>
      <w:r>
        <w:rPr>
          <w:rStyle w:val="IntenseEmphasis"/>
          <w:i w:val="0"/>
          <w:iCs w:val="0"/>
          <w:color w:val="auto"/>
        </w:rPr>
        <w:t xml:space="preserve">screenshot shows the </w:t>
      </w:r>
      <w:r w:rsidR="00366EA7">
        <w:rPr>
          <w:rStyle w:val="IntenseEmphasis"/>
          <w:i w:val="0"/>
          <w:iCs w:val="0"/>
          <w:color w:val="auto"/>
        </w:rPr>
        <w:t xml:space="preserve">sample </w:t>
      </w:r>
      <w:r>
        <w:rPr>
          <w:rStyle w:val="IntenseEmphasis"/>
          <w:i w:val="0"/>
          <w:iCs w:val="0"/>
          <w:color w:val="auto"/>
        </w:rPr>
        <w:t xml:space="preserve">workflow with an incident as input and </w:t>
      </w:r>
      <w:r w:rsidR="00366EA7">
        <w:rPr>
          <w:rStyle w:val="IntenseEmphasis"/>
          <w:i w:val="0"/>
          <w:iCs w:val="0"/>
          <w:color w:val="auto"/>
        </w:rPr>
        <w:t>a p</w:t>
      </w:r>
      <w:r>
        <w:rPr>
          <w:rStyle w:val="IntenseEmphasis"/>
          <w:i w:val="0"/>
          <w:iCs w:val="0"/>
          <w:color w:val="auto"/>
        </w:rPr>
        <w:t>ost-</w:t>
      </w:r>
      <w:r w:rsidR="00366EA7">
        <w:rPr>
          <w:rStyle w:val="IntenseEmphasis"/>
          <w:i w:val="0"/>
          <w:iCs w:val="0"/>
          <w:color w:val="auto"/>
        </w:rPr>
        <w:t>p</w:t>
      </w:r>
      <w:r>
        <w:rPr>
          <w:rStyle w:val="IntenseEmphasis"/>
          <w:i w:val="0"/>
          <w:iCs w:val="0"/>
          <w:color w:val="auto"/>
        </w:rPr>
        <w:t xml:space="preserve">rocess </w:t>
      </w:r>
      <w:r w:rsidR="00366EA7">
        <w:rPr>
          <w:rStyle w:val="IntenseEmphasis"/>
          <w:i w:val="0"/>
          <w:iCs w:val="0"/>
          <w:color w:val="auto"/>
        </w:rPr>
        <w:t>s</w:t>
      </w:r>
      <w:r>
        <w:rPr>
          <w:rStyle w:val="IntenseEmphasis"/>
          <w:i w:val="0"/>
          <w:iCs w:val="0"/>
          <w:color w:val="auto"/>
        </w:rPr>
        <w:t xml:space="preserve">cript that retrieves the host </w:t>
      </w:r>
      <w:r w:rsidR="000F3460">
        <w:rPr>
          <w:rStyle w:val="IntenseEmphasis"/>
          <w:i w:val="0"/>
          <w:iCs w:val="0"/>
          <w:color w:val="auto"/>
        </w:rPr>
        <w:t xml:space="preserve">URL </w:t>
      </w:r>
      <w:r>
        <w:rPr>
          <w:rStyle w:val="IntenseEmphasis"/>
          <w:i w:val="0"/>
          <w:iCs w:val="0"/>
          <w:color w:val="auto"/>
        </w:rPr>
        <w:t xml:space="preserve">and attendee </w:t>
      </w:r>
      <w:r w:rsidR="000F3460">
        <w:rPr>
          <w:rStyle w:val="IntenseEmphasis"/>
          <w:i w:val="0"/>
          <w:iCs w:val="0"/>
          <w:color w:val="auto"/>
        </w:rPr>
        <w:t xml:space="preserve">URL </w:t>
      </w:r>
      <w:r>
        <w:rPr>
          <w:rStyle w:val="IntenseEmphasis"/>
          <w:i w:val="0"/>
          <w:iCs w:val="0"/>
          <w:color w:val="auto"/>
        </w:rPr>
        <w:t xml:space="preserve">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5EEA0F71" w14:textId="40A0570F" w:rsidR="00D66D87" w:rsidRPr="00230B14" w:rsidRDefault="001A1C41" w:rsidP="00D66D87">
      <w:pPr>
        <w:pStyle w:val="BodyText"/>
      </w:pPr>
      <w:bookmarkStart w:id="6" w:name="_GoBack"/>
      <w:ins w:id="7" w:author="Tamara Zlender" w:date="2018-08-21T16:56:00Z">
        <w:r>
          <w:rPr>
            <w:noProof/>
          </w:rPr>
          <w:drawing>
            <wp:inline distT="0" distB="0" distL="0" distR="0" wp14:anchorId="6238B14A" wp14:editId="3D0CBD4B">
              <wp:extent cx="5486400" cy="2981325"/>
              <wp:effectExtent l="25400" t="25400" r="88900" b="920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8-21 at 4.56.23 PM.png"/>
                      <pic:cNvPicPr/>
                    </pic:nvPicPr>
                    <pic:blipFill>
                      <a:blip r:embed="rId16"/>
                      <a:stretch>
                        <a:fillRect/>
                      </a:stretch>
                    </pic:blipFill>
                    <pic:spPr>
                      <a:xfrm>
                        <a:off x="0" y="0"/>
                        <a:ext cx="5486400" cy="2981325"/>
                      </a:xfrm>
                      <a:prstGeom prst="rect">
                        <a:avLst/>
                      </a:prstGeom>
                      <a:effectLst>
                        <a:outerShdw blurRad="50800" dist="38100" dir="2700000" algn="tl" rotWithShape="0">
                          <a:prstClr val="black">
                            <a:alpha val="40000"/>
                          </a:prstClr>
                        </a:outerShdw>
                      </a:effectLst>
                    </pic:spPr>
                  </pic:pic>
                </a:graphicData>
              </a:graphic>
            </wp:inline>
          </w:drawing>
        </w:r>
      </w:ins>
      <w:bookmarkEnd w:id="6"/>
      <w:del w:id="8" w:author="Tamara Zlender" w:date="2018-08-21T16:56:00Z">
        <w:r w:rsidR="00D66D87" w:rsidRPr="00D66D87" w:rsidDel="001A1C41">
          <w:rPr>
            <w:noProof/>
          </w:rPr>
          <w:drawing>
            <wp:inline distT="0" distB="0" distL="0" distR="0" wp14:anchorId="6CDC7F5E" wp14:editId="5F347054">
              <wp:extent cx="5486400" cy="2039620"/>
              <wp:effectExtent l="25400" t="25400" r="88900" b="939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039620"/>
                      </a:xfrm>
                      <a:prstGeom prst="rect">
                        <a:avLst/>
                      </a:prstGeom>
                      <a:effectLst>
                        <a:outerShdw blurRad="50800" dist="38100" dir="2700000" algn="tl" rotWithShape="0">
                          <a:prstClr val="black">
                            <a:alpha val="40000"/>
                          </a:prstClr>
                        </a:outerShdw>
                      </a:effectLst>
                    </pic:spPr>
                  </pic:pic>
                </a:graphicData>
              </a:graphic>
            </wp:inline>
          </w:drawing>
        </w:r>
      </w:del>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9" w:name="_Toc510253274"/>
      <w:r>
        <w:t>Support</w:t>
      </w:r>
      <w:bookmarkEnd w:id="9"/>
    </w:p>
    <w:p w14:paraId="73FFB229" w14:textId="77777777" w:rsidR="00BC7548" w:rsidRDefault="00BC7548" w:rsidP="00BC7548">
      <w:pPr>
        <w:pStyle w:val="BodyText"/>
        <w:keepNext/>
      </w:pPr>
      <w:r w:rsidRPr="00722240">
        <w:t xml:space="preserve">For additional support, contact </w:t>
      </w:r>
      <w:hyperlink r:id="rId18">
        <w:r w:rsidRPr="00722240">
          <w:rPr>
            <w:rStyle w:val="Hyperlink"/>
          </w:rPr>
          <w:t>support@resilientsystems.com</w:t>
        </w:r>
      </w:hyperlink>
      <w:r w:rsidRPr="00722240">
        <w:t>.</w:t>
      </w:r>
    </w:p>
    <w:p w14:paraId="601EFECA" w14:textId="50C05291" w:rsidR="00B94292" w:rsidRPr="009A711B" w:rsidRDefault="00BC7548">
      <w:pPr>
        <w:pStyle w:val="BodyText"/>
        <w:rPr>
          <w:i/>
          <w:color w:val="4F81BD" w:themeColor="accent1"/>
        </w:rPr>
      </w:pPr>
      <w:r>
        <w:t xml:space="preserve">Including relevant </w:t>
      </w:r>
      <w:r w:rsidRPr="00883063">
        <w:t>information</w:t>
      </w:r>
      <w:r>
        <w:t xml:space="preserve"> from the log files will help us resolve your issue.</w:t>
      </w:r>
    </w:p>
    <w:sectPr w:rsidR="00B94292" w:rsidRPr="009A711B" w:rsidSect="00AC02E1">
      <w:headerReference w:type="even" r:id="rId19"/>
      <w:headerReference w:type="default" r:id="rId20"/>
      <w:footerReference w:type="even" r:id="rId21"/>
      <w:footerReference w:type="default" r:id="rId22"/>
      <w:headerReference w:type="first" r:id="rId23"/>
      <w:footerReference w:type="first" r:id="rId24"/>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6A9890" w14:textId="77777777" w:rsidR="003F28E9" w:rsidRDefault="003F28E9">
      <w:r>
        <w:separator/>
      </w:r>
    </w:p>
  </w:endnote>
  <w:endnote w:type="continuationSeparator" w:id="0">
    <w:p w14:paraId="0B4E4053" w14:textId="77777777" w:rsidR="003F28E9" w:rsidRDefault="003F2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3235CA">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93C01" w14:textId="77777777" w:rsidR="003F28E9" w:rsidRDefault="003F28E9">
      <w:r>
        <w:separator/>
      </w:r>
    </w:p>
  </w:footnote>
  <w:footnote w:type="continuationSeparator" w:id="0">
    <w:p w14:paraId="14207737" w14:textId="77777777" w:rsidR="003F28E9" w:rsidRDefault="003F28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540" w:hanging="360"/>
      </w:pPr>
      <w:rPr>
        <w:rFonts w:ascii="Arial" w:eastAsia="Times New Roman" w:hAnsi="Arial"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mara Zlender">
    <w15:presenceInfo w15:providerId="Windows Live" w15:userId="9e381da2-9f3d-48c9-ad1b-fd4b7b8243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40D06"/>
    <w:rsid w:val="00067589"/>
    <w:rsid w:val="000751AB"/>
    <w:rsid w:val="00085AB1"/>
    <w:rsid w:val="000964E8"/>
    <w:rsid w:val="00097C36"/>
    <w:rsid w:val="000A3F06"/>
    <w:rsid w:val="000A4ACA"/>
    <w:rsid w:val="000A79F3"/>
    <w:rsid w:val="000B0A15"/>
    <w:rsid w:val="000B487D"/>
    <w:rsid w:val="000C41D1"/>
    <w:rsid w:val="000C569C"/>
    <w:rsid w:val="000D13A5"/>
    <w:rsid w:val="000D7077"/>
    <w:rsid w:val="000E3893"/>
    <w:rsid w:val="000F3460"/>
    <w:rsid w:val="000F3B7D"/>
    <w:rsid w:val="000F5544"/>
    <w:rsid w:val="00131A3E"/>
    <w:rsid w:val="0013762E"/>
    <w:rsid w:val="00144B78"/>
    <w:rsid w:val="00171F46"/>
    <w:rsid w:val="0017358A"/>
    <w:rsid w:val="00174021"/>
    <w:rsid w:val="001941C1"/>
    <w:rsid w:val="001A1C41"/>
    <w:rsid w:val="001B086B"/>
    <w:rsid w:val="001C3E34"/>
    <w:rsid w:val="001C529E"/>
    <w:rsid w:val="001C730F"/>
    <w:rsid w:val="001C745C"/>
    <w:rsid w:val="001D7DD5"/>
    <w:rsid w:val="001E4F55"/>
    <w:rsid w:val="001F6AD0"/>
    <w:rsid w:val="001F76F9"/>
    <w:rsid w:val="0021674A"/>
    <w:rsid w:val="00221B38"/>
    <w:rsid w:val="00235336"/>
    <w:rsid w:val="00241F0A"/>
    <w:rsid w:val="00244249"/>
    <w:rsid w:val="00246418"/>
    <w:rsid w:val="0024683A"/>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35CA"/>
    <w:rsid w:val="003279DC"/>
    <w:rsid w:val="003507A1"/>
    <w:rsid w:val="00354F1A"/>
    <w:rsid w:val="003576AE"/>
    <w:rsid w:val="00366EA7"/>
    <w:rsid w:val="0037127E"/>
    <w:rsid w:val="00377074"/>
    <w:rsid w:val="003A3728"/>
    <w:rsid w:val="003C039E"/>
    <w:rsid w:val="003C446B"/>
    <w:rsid w:val="003D337E"/>
    <w:rsid w:val="003F28E9"/>
    <w:rsid w:val="00411ED8"/>
    <w:rsid w:val="00416FB3"/>
    <w:rsid w:val="00421B92"/>
    <w:rsid w:val="00427E12"/>
    <w:rsid w:val="00465106"/>
    <w:rsid w:val="004737AC"/>
    <w:rsid w:val="004762FF"/>
    <w:rsid w:val="004865E2"/>
    <w:rsid w:val="00487DE5"/>
    <w:rsid w:val="004B1F5B"/>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D6BAA"/>
    <w:rsid w:val="006E43E8"/>
    <w:rsid w:val="006F6EBB"/>
    <w:rsid w:val="00704ACA"/>
    <w:rsid w:val="00707349"/>
    <w:rsid w:val="0071386D"/>
    <w:rsid w:val="00715805"/>
    <w:rsid w:val="00723252"/>
    <w:rsid w:val="007254EA"/>
    <w:rsid w:val="007346C6"/>
    <w:rsid w:val="00753DC6"/>
    <w:rsid w:val="00754549"/>
    <w:rsid w:val="00762A32"/>
    <w:rsid w:val="00763A3B"/>
    <w:rsid w:val="007744AC"/>
    <w:rsid w:val="0078088F"/>
    <w:rsid w:val="007A3DBC"/>
    <w:rsid w:val="007D7B5C"/>
    <w:rsid w:val="00801DA6"/>
    <w:rsid w:val="00802DF4"/>
    <w:rsid w:val="00804B72"/>
    <w:rsid w:val="0081496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31A0"/>
    <w:rsid w:val="009D639D"/>
    <w:rsid w:val="009E19B0"/>
    <w:rsid w:val="009E2819"/>
    <w:rsid w:val="00A161A6"/>
    <w:rsid w:val="00A45E58"/>
    <w:rsid w:val="00A625F3"/>
    <w:rsid w:val="00A63B0A"/>
    <w:rsid w:val="00A64DAE"/>
    <w:rsid w:val="00A64F6E"/>
    <w:rsid w:val="00A65FED"/>
    <w:rsid w:val="00A71A39"/>
    <w:rsid w:val="00A752FC"/>
    <w:rsid w:val="00A90D80"/>
    <w:rsid w:val="00AA0158"/>
    <w:rsid w:val="00AB2F66"/>
    <w:rsid w:val="00AC02E1"/>
    <w:rsid w:val="00AC1006"/>
    <w:rsid w:val="00AC5E54"/>
    <w:rsid w:val="00AE03B0"/>
    <w:rsid w:val="00AF2A63"/>
    <w:rsid w:val="00AF3DF3"/>
    <w:rsid w:val="00B12769"/>
    <w:rsid w:val="00B17E46"/>
    <w:rsid w:val="00B22452"/>
    <w:rsid w:val="00B94292"/>
    <w:rsid w:val="00BA079C"/>
    <w:rsid w:val="00BA612C"/>
    <w:rsid w:val="00BB2228"/>
    <w:rsid w:val="00BC340E"/>
    <w:rsid w:val="00BC7548"/>
    <w:rsid w:val="00BD080D"/>
    <w:rsid w:val="00BD235A"/>
    <w:rsid w:val="00BD63CB"/>
    <w:rsid w:val="00C02368"/>
    <w:rsid w:val="00C0546B"/>
    <w:rsid w:val="00C07E76"/>
    <w:rsid w:val="00C13E76"/>
    <w:rsid w:val="00C1619D"/>
    <w:rsid w:val="00C24305"/>
    <w:rsid w:val="00C25D91"/>
    <w:rsid w:val="00C35742"/>
    <w:rsid w:val="00C45E24"/>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DE3CC6"/>
    <w:rsid w:val="00DF259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655F"/>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EE252C"/>
    <w:rPr>
      <w:color w:val="605E5C"/>
      <w:shd w:val="clear" w:color="auto" w:fill="E1DFDD"/>
    </w:rPr>
  </w:style>
  <w:style w:type="paragraph" w:styleId="NormalWeb">
    <w:name w:val="Normal (Web)"/>
    <w:basedOn w:val="Normal"/>
    <w:uiPriority w:val="99"/>
    <w:unhideWhenUsed/>
    <w:rsid w:val="0024683A"/>
    <w:pPr>
      <w:spacing w:before="100" w:beforeAutospacing="1" w:after="100" w:afterAutospacing="1"/>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586525930">
      <w:bodyDiv w:val="1"/>
      <w:marLeft w:val="0"/>
      <w:marRight w:val="0"/>
      <w:marTop w:val="0"/>
      <w:marBottom w:val="0"/>
      <w:divBdr>
        <w:top w:val="none" w:sz="0" w:space="0" w:color="auto"/>
        <w:left w:val="none" w:sz="0" w:space="0" w:color="auto"/>
        <w:bottom w:val="none" w:sz="0" w:space="0" w:color="auto"/>
        <w:right w:val="none" w:sz="0" w:space="0" w:color="auto"/>
      </w:divBdr>
      <w:divsChild>
        <w:div w:id="1178041532">
          <w:marLeft w:val="0"/>
          <w:marRight w:val="0"/>
          <w:marTop w:val="0"/>
          <w:marBottom w:val="0"/>
          <w:divBdr>
            <w:top w:val="none" w:sz="0" w:space="0" w:color="auto"/>
            <w:left w:val="none" w:sz="0" w:space="0" w:color="auto"/>
            <w:bottom w:val="none" w:sz="0" w:space="0" w:color="auto"/>
            <w:right w:val="none" w:sz="0" w:space="0" w:color="auto"/>
          </w:divBdr>
          <w:divsChild>
            <w:div w:id="526218350">
              <w:marLeft w:val="0"/>
              <w:marRight w:val="0"/>
              <w:marTop w:val="0"/>
              <w:marBottom w:val="0"/>
              <w:divBdr>
                <w:top w:val="none" w:sz="0" w:space="0" w:color="auto"/>
                <w:left w:val="none" w:sz="0" w:space="0" w:color="auto"/>
                <w:bottom w:val="none" w:sz="0" w:space="0" w:color="auto"/>
                <w:right w:val="none" w:sz="0" w:space="0" w:color="auto"/>
              </w:divBdr>
              <w:divsChild>
                <w:div w:id="1865827013">
                  <w:marLeft w:val="0"/>
                  <w:marRight w:val="0"/>
                  <w:marTop w:val="0"/>
                  <w:marBottom w:val="0"/>
                  <w:divBdr>
                    <w:top w:val="none" w:sz="0" w:space="0" w:color="auto"/>
                    <w:left w:val="none" w:sz="0" w:space="0" w:color="auto"/>
                    <w:bottom w:val="none" w:sz="0" w:space="0" w:color="auto"/>
                    <w:right w:val="none" w:sz="0" w:space="0" w:color="auto"/>
                  </w:divBdr>
                  <w:divsChild>
                    <w:div w:id="1993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tiff"/><Relationship Id="rId18" Type="http://schemas.openxmlformats.org/officeDocument/2006/relationships/hyperlink" Target="mailto:support@resilientsystems.com"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st_of_tz_database_time_zones" TargetMode="Externa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hyperlink" Target="https://developer.zoom.us/me/"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78A0E-279F-1242-A5A4-F2A725569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Pages>
  <Words>1334</Words>
  <Characters>7607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Resilient IRP Integrations Create Zoom Meeting Function Guide</vt:lpstr>
    </vt:vector>
  </TitlesOfParts>
  <Company>IBM Resilient</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Zoom Meeting Function Guide</dc:title>
  <dc:subject/>
  <dc:creator>IBM Resilient</dc:creator>
  <cp:keywords/>
  <dc:description/>
  <cp:lastModifiedBy>Tamara Zlender</cp:lastModifiedBy>
  <cp:revision>6</cp:revision>
  <cp:lastPrinted>2018-04-09T16:01:00Z</cp:lastPrinted>
  <dcterms:created xsi:type="dcterms:W3CDTF">2018-08-21T18:49:00Z</dcterms:created>
  <dcterms:modified xsi:type="dcterms:W3CDTF">2018-08-21T20:56:00Z</dcterms:modified>
</cp:coreProperties>
</file>